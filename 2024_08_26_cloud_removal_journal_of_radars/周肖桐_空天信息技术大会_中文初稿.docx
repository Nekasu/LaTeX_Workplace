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610EF" w14:textId="512C59C3" w:rsidR="006F7A27" w:rsidRDefault="00157B5B" w:rsidP="007B174C">
      <w:pPr>
        <w:pStyle w:val="a5"/>
        <w:ind w:firstLineChars="200" w:firstLine="643"/>
        <w:rPr>
          <w:rFonts w:hint="eastAsia"/>
        </w:rPr>
      </w:pPr>
      <w:r>
        <w:rPr>
          <w:rFonts w:hint="eastAsia"/>
        </w:rPr>
        <w:t>基于风格迁移的光学遥感图像云雾去除</w:t>
      </w:r>
    </w:p>
    <w:p w14:paraId="4951C854" w14:textId="267B4CE5" w:rsidR="00A00847" w:rsidRDefault="00A00847" w:rsidP="007B174C">
      <w:pPr>
        <w:ind w:firstLineChars="200" w:firstLine="422"/>
        <w:rPr>
          <w:b/>
          <w:bCs/>
        </w:rPr>
      </w:pPr>
      <w:r w:rsidRPr="00A00847">
        <w:rPr>
          <w:rFonts w:hint="eastAsia"/>
          <w:b/>
          <w:bCs/>
        </w:rPr>
        <w:t>摘要</w:t>
      </w:r>
      <w:r w:rsidRPr="00A00847">
        <w:rPr>
          <w:rFonts w:hint="eastAsia"/>
          <w:b/>
          <w:bCs/>
        </w:rPr>
        <w:t>:</w:t>
      </w:r>
    </w:p>
    <w:p w14:paraId="6C2A1ED6" w14:textId="404CED8E" w:rsidR="00A00847" w:rsidRDefault="00A00847" w:rsidP="007B174C">
      <w:pPr>
        <w:ind w:firstLineChars="200" w:firstLine="422"/>
        <w:rPr>
          <w:b/>
          <w:bCs/>
        </w:rPr>
      </w:pPr>
      <w:r>
        <w:rPr>
          <w:rFonts w:hint="eastAsia"/>
          <w:b/>
          <w:bCs/>
        </w:rPr>
        <w:t>关键词：</w:t>
      </w:r>
    </w:p>
    <w:p w14:paraId="205B29B2" w14:textId="77777777" w:rsidR="00A00847" w:rsidRDefault="00A00847" w:rsidP="007B174C">
      <w:pPr>
        <w:ind w:firstLineChars="200" w:firstLine="422"/>
        <w:rPr>
          <w:b/>
          <w:bCs/>
        </w:rPr>
      </w:pPr>
    </w:p>
    <w:p w14:paraId="2018BDFB" w14:textId="199E8C8A" w:rsidR="00A00847" w:rsidRPr="007B174C" w:rsidRDefault="00A00847" w:rsidP="00587E94">
      <w:pPr>
        <w:pStyle w:val="1"/>
        <w:keepNext w:val="0"/>
        <w:keepLines w:val="0"/>
      </w:pPr>
      <w:r w:rsidRPr="007B174C">
        <w:t>引言</w:t>
      </w:r>
    </w:p>
    <w:p w14:paraId="3EDDDF3D" w14:textId="155E40CE" w:rsidR="00FC1DB9" w:rsidRDefault="00FC1DB9" w:rsidP="00C6140B">
      <w:pPr>
        <w:ind w:firstLineChars="200" w:firstLine="420"/>
      </w:pPr>
      <w:r>
        <w:rPr>
          <w:rFonts w:hint="eastAsia"/>
        </w:rPr>
        <w:t>光学遥感图像作为一种重要的地球观测手段，在全球环境监测、自然资源管理以及城市规划等多个领域中发挥着不可替代的作用。通过卫星或无人机等遥感平台获取地表的光谱和空间信息，光学遥感图像能够提供精确且丰富的地理数据支持，</w:t>
      </w:r>
      <w:r w:rsidR="00681C72">
        <w:rPr>
          <w:rFonts w:hint="eastAsia"/>
        </w:rPr>
        <w:t>从而降低</w:t>
      </w:r>
      <w:r>
        <w:rPr>
          <w:rFonts w:hint="eastAsia"/>
        </w:rPr>
        <w:t>农业、渔业、军事、资源普查、城市规划等实际应用领域</w:t>
      </w:r>
      <w:r w:rsidR="00681C72">
        <w:rPr>
          <w:rFonts w:hint="eastAsia"/>
        </w:rPr>
        <w:t>的成本</w:t>
      </w:r>
      <w:r>
        <w:rPr>
          <w:rFonts w:hint="eastAsia"/>
        </w:rPr>
        <w:t>。</w:t>
      </w:r>
    </w:p>
    <w:p w14:paraId="3B4FB263" w14:textId="45AA7A7B" w:rsidR="00A346EC" w:rsidRPr="00A71D9C" w:rsidRDefault="00FC1DB9" w:rsidP="00A71D9C">
      <w:pPr>
        <w:ind w:firstLineChars="200" w:firstLine="420"/>
        <w:rPr>
          <w:rFonts w:hint="eastAsia"/>
        </w:rPr>
      </w:pPr>
      <w:r>
        <w:rPr>
          <w:rFonts w:hint="eastAsia"/>
        </w:rPr>
        <w:t>然而，尽管光学遥感图像具有多种优势，其在实际应用中常常面临大气环境因素的干扰，特别是云雾的遮挡问题尤为突出。</w:t>
      </w:r>
      <w:r w:rsidR="002B7493">
        <w:rPr>
          <w:rFonts w:hint="eastAsia"/>
        </w:rPr>
        <w:t>根据国际卫星云气候学计划（</w:t>
      </w:r>
      <w:r w:rsidR="002B7493">
        <w:rPr>
          <w:rFonts w:hint="eastAsia"/>
        </w:rPr>
        <w:t>ISCCP</w:t>
      </w:r>
      <w:r w:rsidR="002B7493">
        <w:rPr>
          <w:rFonts w:hint="eastAsia"/>
        </w:rPr>
        <w:t>）发布的研究数据，地球表面每年平均有超过</w:t>
      </w:r>
      <w:r w:rsidR="002B7493">
        <w:rPr>
          <w:rFonts w:hint="eastAsia"/>
        </w:rPr>
        <w:t>60%</w:t>
      </w:r>
      <w:r w:rsidR="002B7493">
        <w:rPr>
          <w:rFonts w:hint="eastAsia"/>
        </w:rPr>
        <w:t>的区域被云层覆盖</w:t>
      </w:r>
      <w:r w:rsidR="002B7493">
        <w:fldChar w:fldCharType="begin"/>
      </w:r>
      <w:r w:rsidR="00C93B2C">
        <w:instrText xml:space="preserve"> ADDIN ZOTERO_ITEM CSL_CITATION {"citationID":"RuEpUQog","properties":{"formattedCitation":"\\super [1]\\nosupersub{}","plainCitation":"[1]","noteIndex":0},"citationItems":[{"id":5750,"uris":["http://zotero.org/users/11229993/items/F4J58LNE"],"itemData":{"id":5750,"type":"article-journal","abstract":"We continue reconstructing Earth's radiation budget from global observations in as much detail as possible to allow diagnosis of the effects of cloud (and surface and other atmospheric constituents) variations on it. This new study was undertaken to reduce the most noticeable systematic errors in our previous results (flux data set calculated mainly using International Satellite Cloud Climatology Project–C1 input data (ISCCP-FC)) by exploiting the availability of a more advanced NASA Goddard Institute for Space Studies (GISS) radiative transfer model and improved ISCCP cloud climatology and ancillary data sets. The most important changes are the introduction of a better treatment of ice clouds, revision of the aerosol climatology, accounting for diurnal variations of surface skin/air temperatures and the cloud-radiative effects on them, revision of the water vapor profiles used, and refinement of the land surface albedos and emissivities. We also extend our previous flux results, limited to the top of atmosphere (TOA) and surface (SRF), to also include three levels within the atmosphere, forming one integrated vertical atmospheric flux profile from SRF to TOA, inclusive, by combining a new climatology of cloud vertical structure with the ISCCP cloud product. Using the new radiative transfer model and new input data sets, we have produced an 18-year at 3-hour time steps, global at 280-km intervals, radiative flux profile data set (called ISCCP-FD) that provides full- and clear-sky, shortwave and longwave, upwelling and downwelling fluxes at five levels (SRF, 680 mbar, 440 mbar, 100 mbar, and TOA). Evaluation is still only possible for TOA and SRF fluxes: Comparisons of monthly, regional mean values from FD with Earth Radiation Budget Experiment, Clouds and the Earth's Radiant Energy System and Baseline Surface Radiation Network values suggest that we have been able to reduce the overall uncertainties from 10–15 to 5–10 W/m2 at TOA and from 20–25 to 10–15 W/m2 at SRF. Annual mean pressure-latitude cross sections of the cloud effects on atmospheric net radiative fluxes show that clouds shift the longwave cooling downward in the Intertropical Convergence Zone, acting to stabilize the tropical atmosphere while increasing the horizontal heating gradient forcing the Hadley circulation, and shift the longwave cooling upward in the midlatitude storm zones, acting to destabilize the baroclinic zones while decreasing the horizontal heating gradient there.","container-title":"Journal of Geophysical Research: Atmospheres","DOI":"10.1029/2003JD004457","ISSN":"2156-2202","issue":"D19","language":"en","license":"Copyright 2004 by the American Geophysical Union.","note":"_eprint: https://onlinelibrary.wiley.com/doi/pdf/10.1029/2003JD004457","source":"Wiley Online Library","title":"Calculation of radiative fluxes from the surface to top of atmosphere based on ISCCP and other global data sets: Refinements of the radiative transfer model and the input data","title-short":"Calculation of radiative fluxes from the surface to top of atmosphere based on ISCCP and other global data sets","URL":"https://onlinelibrary.wiley.com/doi/abs/10.1029/2003JD004457","volume":"109","author":[{"family":"Zhang","given":"Yuanchong"},{"family":"Rossow","given":"William B."},{"family":"Lacis","given":"Andrew A."},{"family":"Oinas","given":"Valdar"},{"family":"Mishchenko","given":"Michael I."}],"accessed":{"date-parts":[["2024",8,27]]},"issued":{"date-parts":[["2004"]]},"citation-key":"zhangCalculationRadiativeFluxes2004"}}],"schema":"https://github.com/citation-style-language/schema/raw/master/csl-citation.json"} </w:instrText>
      </w:r>
      <w:r w:rsidR="002B7493">
        <w:fldChar w:fldCharType="separate"/>
      </w:r>
      <w:r w:rsidR="002B7493" w:rsidRPr="002B7493">
        <w:rPr>
          <w:rFonts w:cs="Times New Roman"/>
          <w:kern w:val="0"/>
          <w:szCs w:val="24"/>
          <w:vertAlign w:val="superscript"/>
        </w:rPr>
        <w:t>[1]</w:t>
      </w:r>
      <w:r w:rsidR="002B7493">
        <w:fldChar w:fldCharType="end"/>
      </w:r>
      <w:r w:rsidR="00A66EEC">
        <w:rPr>
          <w:rFonts w:hint="eastAsia"/>
        </w:rPr>
        <w:t>。</w:t>
      </w:r>
      <w:r>
        <w:rPr>
          <w:rFonts w:hint="eastAsia"/>
        </w:rPr>
        <w:t>云雾不仅会遮挡地表的真实信息，还会对图像的整体质量产生显著的负面影响。云雾的存在会导致光学遥感图像中地物的边界模糊、纹理丢失，甚至完全覆盖地表目标，导致这些信息无法被正确解读。这种干扰在云量密集的地区和季节尤为明显，使得原本有价值的遥感数据在解译过程中变得不可靠，极大地限制了光学遥感图像的实际应用效果。</w:t>
      </w:r>
    </w:p>
    <w:p w14:paraId="6FD07A17" w14:textId="68FD2710" w:rsidR="00FC1DB9" w:rsidRDefault="00A346EC" w:rsidP="000F16B6">
      <w:pPr>
        <w:ind w:firstLineChars="200" w:firstLine="420"/>
      </w:pPr>
      <w:r>
        <w:rPr>
          <w:rFonts w:hint="eastAsia"/>
        </w:rPr>
        <w:t>光学</w:t>
      </w:r>
      <w:r w:rsidR="00D47A86">
        <w:rPr>
          <w:rFonts w:hint="eastAsia"/>
        </w:rPr>
        <w:t>遥感</w:t>
      </w:r>
      <w:r>
        <w:rPr>
          <w:rFonts w:hint="eastAsia"/>
        </w:rPr>
        <w:t>图像</w:t>
      </w:r>
      <w:r w:rsidR="00D47A86">
        <w:rPr>
          <w:rFonts w:hint="eastAsia"/>
        </w:rPr>
        <w:t>中存在</w:t>
      </w:r>
      <w:r w:rsidR="00D07767">
        <w:rPr>
          <w:rFonts w:hint="eastAsia"/>
        </w:rPr>
        <w:t>的</w:t>
      </w:r>
      <w:r w:rsidR="00D47A86">
        <w:rPr>
          <w:rFonts w:hint="eastAsia"/>
        </w:rPr>
        <w:t>云雾</w:t>
      </w:r>
      <w:r w:rsidR="00D07767">
        <w:rPr>
          <w:rFonts w:hint="eastAsia"/>
        </w:rPr>
        <w:t>可以分为三类</w:t>
      </w:r>
      <w:r w:rsidR="00D47A86">
        <w:rPr>
          <w:rFonts w:hint="eastAsia"/>
        </w:rPr>
        <w:t>，即薄云、</w:t>
      </w:r>
      <w:proofErr w:type="gramStart"/>
      <w:r w:rsidR="00D47A86">
        <w:rPr>
          <w:rFonts w:hint="eastAsia"/>
        </w:rPr>
        <w:t>厚云与</w:t>
      </w:r>
      <w:proofErr w:type="gramEnd"/>
      <w:r w:rsidR="00D47A86">
        <w:rPr>
          <w:rFonts w:hint="eastAsia"/>
        </w:rPr>
        <w:t>云影</w:t>
      </w:r>
      <w:r w:rsidR="00D47A86">
        <w:rPr>
          <w:rFonts w:hint="eastAsia"/>
        </w:rPr>
        <w:fldChar w:fldCharType="begin"/>
      </w:r>
      <w:r w:rsidR="00C93B2C">
        <w:instrText xml:space="preserve"> ADDIN ZOTERO_ITEM CSL_CITATION {"citationID":"ZRt0M8Pn","properties":{"formattedCitation":"\\super [2]\\nosupersub{}","plainCitation":"[2]","noteIndex":0},"citationItems":[{"id":5730,"uris":["http://zotero.org/users/11229993/items/TQUYAPCC"],"itemData":{"id":5730,"type":"article","abstract":"Optical remote sensing imagery has been widely used in many fields due to its high resolution and stable geometric properties. However, remote sensing imagery is inevitably affected by climate, especially clouds. Removing the cloud in the high-resolution remote sensing satellite image is an indispensable pre-processing step before analyzing it. For the sake of large-scale training data, neural networks have been successful in many image processing tasks, but the use of neural networks to remove cloud in remote sensing imagery is still relatively small. We adopt generative adversarial network to solve this task and introduce the spatial attention mechanism into the remote sensing imagery cloud removal task, proposes a model named spatial attention generative adversarial network (SpA GAN), which imitates the human visual mechanism, and recognizes and focuses the cloud area with local-to-global spatial attention, thereby enhancing the information recovery of these areas and generating cloudless images with better quality...","DOI":"10.48550/arXiv.2009.13015","note":"arXiv:2009.13015 [cs, eess]","number":"arXiv:2009.13015","publisher":"arXiv","source":"arXiv.org","title":"Cloud Removal for Remote Sensing Imagery via Spatial Attention Generative Adversarial Network","URL":"http://arxiv.org/abs/2009.13015","author":[{"family":"Pan","given":"Heng"}],"accessed":{"date-parts":[["2024",8,26]]},"issued":{"date-parts":[["2020",11,14]]},"citation-key":"panCloudRemovalRemote2020"}}],"schema":"https://github.com/citation-style-language/schema/raw/master/csl-citation.json"} </w:instrText>
      </w:r>
      <w:r w:rsidR="00D47A86">
        <w:rPr>
          <w:rFonts w:hint="eastAsia"/>
        </w:rPr>
        <w:fldChar w:fldCharType="separate"/>
      </w:r>
      <w:r w:rsidR="002B7493" w:rsidRPr="002B7493">
        <w:rPr>
          <w:rFonts w:ascii="宋体" w:hAnsi="宋体" w:cs="Times New Roman"/>
          <w:kern w:val="0"/>
          <w:szCs w:val="24"/>
          <w:vertAlign w:val="superscript"/>
        </w:rPr>
        <w:t>[2]</w:t>
      </w:r>
      <w:r w:rsidR="00D47A86">
        <w:rPr>
          <w:rFonts w:hint="eastAsia"/>
        </w:rPr>
        <w:fldChar w:fldCharType="end"/>
      </w:r>
      <w:r w:rsidR="00D47A86">
        <w:rPr>
          <w:rFonts w:hint="eastAsia"/>
        </w:rPr>
        <w:t>。</w:t>
      </w:r>
      <w:r w:rsidR="00D07767" w:rsidRPr="00D07767">
        <w:rPr>
          <w:rFonts w:hint="eastAsia"/>
        </w:rPr>
        <w:t>薄云具有较高的透光性，使得部分地表信息仍然能够通过云层被感知。然而，尽管薄云并未完全遮挡地表目标，其存在仍然会导致图像对比度的降低和细节信息的模糊，从而影响遥感影像的质量和后续分析的准确性。</w:t>
      </w:r>
      <w:proofErr w:type="gramStart"/>
      <w:r w:rsidR="00A40111" w:rsidRPr="00A40111">
        <w:rPr>
          <w:rFonts w:hint="eastAsia"/>
        </w:rPr>
        <w:t>厚云</w:t>
      </w:r>
      <w:r w:rsidR="00A40111">
        <w:rPr>
          <w:rFonts w:hint="eastAsia"/>
        </w:rPr>
        <w:t>则</w:t>
      </w:r>
      <w:proofErr w:type="gramEnd"/>
      <w:r w:rsidR="00A40111" w:rsidRPr="00A40111">
        <w:rPr>
          <w:rFonts w:hint="eastAsia"/>
        </w:rPr>
        <w:t>完全遮挡地表信息，导致这些被覆盖的区域丧失了可用的地理和光谱数据。这使得从单幅图像中</w:t>
      </w:r>
      <w:proofErr w:type="gramStart"/>
      <w:r w:rsidR="00A40111" w:rsidRPr="00A40111">
        <w:rPr>
          <w:rFonts w:hint="eastAsia"/>
        </w:rPr>
        <w:t>去除厚云成为</w:t>
      </w:r>
      <w:proofErr w:type="gramEnd"/>
      <w:r w:rsidR="00A40111" w:rsidRPr="00A40111">
        <w:rPr>
          <w:rFonts w:hint="eastAsia"/>
        </w:rPr>
        <w:t>一个具有局限性的问题</w:t>
      </w:r>
      <w:r w:rsidR="00AE25C7">
        <w:rPr>
          <w:rFonts w:hint="eastAsia"/>
        </w:rPr>
        <w:t>，从而导致</w:t>
      </w:r>
      <w:r w:rsidR="00A40111" w:rsidRPr="00A40111">
        <w:rPr>
          <w:rFonts w:hint="eastAsia"/>
        </w:rPr>
        <w:t>厚云下的信息无法通过单一时相的图像恢复，解决这一问题通常需要多时相数据的支持。通过结合不同时间点拍摄的影像，能够在</w:t>
      </w:r>
      <w:proofErr w:type="gramStart"/>
      <w:r w:rsidR="00A40111" w:rsidRPr="00A40111">
        <w:rPr>
          <w:rFonts w:hint="eastAsia"/>
        </w:rPr>
        <w:t>某些时</w:t>
      </w:r>
      <w:proofErr w:type="gramEnd"/>
      <w:r w:rsidR="00A40111" w:rsidRPr="00A40111">
        <w:rPr>
          <w:rFonts w:hint="eastAsia"/>
        </w:rPr>
        <w:t>相下</w:t>
      </w:r>
      <w:proofErr w:type="gramStart"/>
      <w:r w:rsidR="00A40111" w:rsidRPr="00A40111">
        <w:rPr>
          <w:rFonts w:hint="eastAsia"/>
        </w:rPr>
        <w:t>未被厚云覆盖</w:t>
      </w:r>
      <w:proofErr w:type="gramEnd"/>
      <w:r w:rsidR="00A40111" w:rsidRPr="00A40111">
        <w:rPr>
          <w:rFonts w:hint="eastAsia"/>
        </w:rPr>
        <w:t>的区域恢复地表信息，进而实现对</w:t>
      </w:r>
      <w:proofErr w:type="gramStart"/>
      <w:r w:rsidR="00A40111" w:rsidRPr="00A40111">
        <w:rPr>
          <w:rFonts w:hint="eastAsia"/>
        </w:rPr>
        <w:t>厚云区域</w:t>
      </w:r>
      <w:proofErr w:type="gramEnd"/>
      <w:r w:rsidR="00A40111" w:rsidRPr="00A40111">
        <w:rPr>
          <w:rFonts w:hint="eastAsia"/>
        </w:rPr>
        <w:t>的重建和还原。因此，</w:t>
      </w:r>
      <w:proofErr w:type="gramStart"/>
      <w:r w:rsidR="00A40111" w:rsidRPr="00A40111">
        <w:rPr>
          <w:rFonts w:hint="eastAsia"/>
        </w:rPr>
        <w:t>厚云的</w:t>
      </w:r>
      <w:proofErr w:type="gramEnd"/>
      <w:r w:rsidR="00A40111" w:rsidRPr="00A40111">
        <w:rPr>
          <w:rFonts w:hint="eastAsia"/>
        </w:rPr>
        <w:t>去除往往依赖于多</w:t>
      </w:r>
      <w:proofErr w:type="gramStart"/>
      <w:r w:rsidR="00A40111" w:rsidRPr="00A40111">
        <w:rPr>
          <w:rFonts w:hint="eastAsia"/>
        </w:rPr>
        <w:t>源数据</w:t>
      </w:r>
      <w:proofErr w:type="gramEnd"/>
      <w:r w:rsidR="00A40111" w:rsidRPr="00A40111">
        <w:rPr>
          <w:rFonts w:hint="eastAsia"/>
        </w:rPr>
        <w:t>的融合，而不仅仅是对单幅影像的处理。</w:t>
      </w:r>
      <w:r w:rsidR="00AE25C7" w:rsidRPr="00AE25C7">
        <w:rPr>
          <w:rFonts w:hint="eastAsia"/>
        </w:rPr>
        <w:t>云影是在云层遮挡阳光时，投射到地表的阴影区域。与云雾不同，云</w:t>
      </w:r>
      <w:proofErr w:type="gramStart"/>
      <w:r w:rsidR="00AE25C7" w:rsidRPr="00AE25C7">
        <w:rPr>
          <w:rFonts w:hint="eastAsia"/>
        </w:rPr>
        <w:t>影并不</w:t>
      </w:r>
      <w:proofErr w:type="gramEnd"/>
      <w:r w:rsidR="00AE25C7" w:rsidRPr="00AE25C7">
        <w:rPr>
          <w:rFonts w:hint="eastAsia"/>
        </w:rPr>
        <w:t>会直接遮挡地表信息，而是通过减少地表的光照，使得该区域的光谱反射率显著降低。这种现象会导致地物的光谱特征发生改变，使得地物在影像中的表现与实际情况有所偏离。特别是在多光谱或高光谱遥感数据中，</w:t>
      </w:r>
      <w:proofErr w:type="gramStart"/>
      <w:r w:rsidR="00AE25C7" w:rsidRPr="00AE25C7">
        <w:rPr>
          <w:rFonts w:hint="eastAsia"/>
        </w:rPr>
        <w:t>云影会干扰</w:t>
      </w:r>
      <w:proofErr w:type="gramEnd"/>
      <w:r w:rsidR="00AE25C7" w:rsidRPr="00AE25C7">
        <w:rPr>
          <w:rFonts w:hint="eastAsia"/>
        </w:rPr>
        <w:t>不同波段的反射特性，从而影响图像的分类和解译精度。</w:t>
      </w:r>
    </w:p>
    <w:p w14:paraId="7F00BB9A" w14:textId="2BF86DE7" w:rsidR="00C82EBF" w:rsidRDefault="00FC1DB9" w:rsidP="00C25F44">
      <w:pPr>
        <w:ind w:firstLineChars="200" w:firstLine="420"/>
      </w:pPr>
      <w:r>
        <w:rPr>
          <w:rFonts w:hint="eastAsia"/>
        </w:rPr>
        <w:t>近年来，随着深度学习技术的快速发展，人工智能在图像处理领域展现出了强大的能力。在图像风格迁移</w:t>
      </w:r>
      <w:r w:rsidR="00A9129C">
        <w:rPr>
          <w:rFonts w:hint="eastAsia"/>
        </w:rPr>
        <w:t>（</w:t>
      </w:r>
      <w:r w:rsidR="00A9129C">
        <w:rPr>
          <w:rFonts w:hint="eastAsia"/>
        </w:rPr>
        <w:t>Style Transfer</w:t>
      </w:r>
      <w:r w:rsidR="00A9129C">
        <w:rPr>
          <w:rFonts w:hint="eastAsia"/>
        </w:rPr>
        <w:t>）</w:t>
      </w:r>
      <w:r>
        <w:rPr>
          <w:rFonts w:hint="eastAsia"/>
        </w:rPr>
        <w:t>方面，深度学习模型能够在</w:t>
      </w:r>
      <w:proofErr w:type="gramStart"/>
      <w:r>
        <w:rPr>
          <w:rFonts w:hint="eastAsia"/>
        </w:rPr>
        <w:t>保留</w:t>
      </w:r>
      <w:r w:rsidR="00154E16">
        <w:rPr>
          <w:rFonts w:hint="eastAsia"/>
        </w:rPr>
        <w:t>源域</w:t>
      </w:r>
      <w:r>
        <w:rPr>
          <w:rFonts w:hint="eastAsia"/>
        </w:rPr>
        <w:t>图像</w:t>
      </w:r>
      <w:proofErr w:type="gramEnd"/>
      <w:r>
        <w:rPr>
          <w:rFonts w:hint="eastAsia"/>
        </w:rPr>
        <w:t>原有</w:t>
      </w:r>
      <w:r w:rsidR="00154E16">
        <w:rPr>
          <w:rFonts w:hint="eastAsia"/>
        </w:rPr>
        <w:t>内容</w:t>
      </w:r>
      <w:r>
        <w:rPr>
          <w:rFonts w:hint="eastAsia"/>
        </w:rPr>
        <w:t>的同时，实现特定目标的去除和增强。因此，风格迁移技术在遥感图像的云雾去除中，展现出了巨大的潜力。风格迁移不仅能够有效保持原始图像的</w:t>
      </w:r>
      <w:r w:rsidR="00D17D65">
        <w:rPr>
          <w:rFonts w:hint="eastAsia"/>
        </w:rPr>
        <w:t>内容与</w:t>
      </w:r>
      <w:r>
        <w:rPr>
          <w:rFonts w:hint="eastAsia"/>
        </w:rPr>
        <w:t>结构信息，还能够通过学习无云雾图像的风格特征，将受云雾影响的图像转换为清晰、无干扰的图像，从而提升图像的可用性和解译的准确性</w:t>
      </w:r>
      <w:r w:rsidR="00A24583">
        <w:rPr>
          <w:rFonts w:hint="eastAsia"/>
        </w:rPr>
        <w:t>，最终达到去除光学遥感图像中云雾的效果。</w:t>
      </w:r>
      <w:r w:rsidR="00C82EBF">
        <w:rPr>
          <w:rFonts w:hint="eastAsia"/>
        </w:rPr>
        <w:t>然而，将风格迁移应用于光学遥感图像的云雾去除领域仍然是一个新兴的研究方向。</w:t>
      </w:r>
      <w:r w:rsidR="00C25F44">
        <w:rPr>
          <w:rFonts w:hint="eastAsia"/>
        </w:rPr>
        <w:t>据本文所知，</w:t>
      </w:r>
      <w:r w:rsidR="00C82EBF">
        <w:rPr>
          <w:rFonts w:hint="eastAsia"/>
        </w:rPr>
        <w:t>在现有研究中，尚未有将风格迁移技术应用于此类问题的成果。</w:t>
      </w:r>
    </w:p>
    <w:p w14:paraId="6785EDEA" w14:textId="066B13D6" w:rsidR="00006B07" w:rsidRDefault="00C82EBF" w:rsidP="00C82EBF">
      <w:pPr>
        <w:ind w:firstLineChars="200" w:firstLine="420"/>
      </w:pPr>
      <w:r>
        <w:rPr>
          <w:rFonts w:hint="eastAsia"/>
        </w:rPr>
        <w:t>本文首次提出了一种基于风格迁移的光学遥感图像云雾去除方法。该方法通过深度学习模型的训练，使得原本受云雾影响的遥感图像在</w:t>
      </w:r>
      <w:r w:rsidR="009539BF">
        <w:rPr>
          <w:rFonts w:hint="eastAsia"/>
        </w:rPr>
        <w:t>较小损失</w:t>
      </w:r>
      <w:r>
        <w:rPr>
          <w:rFonts w:hint="eastAsia"/>
        </w:rPr>
        <w:t>地物信息的前提下，显著提升了图像的清晰度和可用性。风格迁移技术能够有效保持原始图像的内容和结构信息，同时通过学习无云雾图像的风格特征，将受云雾影响的图像转换为清晰、无干扰的图像，从而提高图像</w:t>
      </w:r>
      <w:r>
        <w:rPr>
          <w:rFonts w:hint="eastAsia"/>
        </w:rPr>
        <w:lastRenderedPageBreak/>
        <w:t>解译的准确性和可靠性。我们希望通过这一创新方法，为遥感图像的后续分析与应用提供更加可靠的数据支持，进一步推动光学遥感技术在实际场景中的广泛应用。</w:t>
      </w:r>
    </w:p>
    <w:p w14:paraId="618C1401" w14:textId="67127368" w:rsidR="000C254C" w:rsidRPr="00322762" w:rsidRDefault="000C254C" w:rsidP="00322762">
      <w:pPr>
        <w:ind w:firstLineChars="200" w:firstLine="420"/>
      </w:pPr>
      <w:r>
        <w:rPr>
          <w:rFonts w:hint="eastAsia"/>
        </w:rPr>
        <w:t>为了获取高质量的训练数据，以支持和增强云雾去除算法的性能，本文</w:t>
      </w:r>
      <w:r w:rsidR="002B0858">
        <w:rPr>
          <w:rFonts w:hint="eastAsia"/>
        </w:rPr>
        <w:t>还改进并</w:t>
      </w:r>
      <w:r>
        <w:rPr>
          <w:rFonts w:hint="eastAsia"/>
        </w:rPr>
        <w:t>开发</w:t>
      </w:r>
      <w:r w:rsidR="002B0858">
        <w:rPr>
          <w:rFonts w:hint="eastAsia"/>
        </w:rPr>
        <w:t>了</w:t>
      </w:r>
      <w:r w:rsidR="0018513B">
        <w:rPr>
          <w:rFonts w:hint="eastAsia"/>
        </w:rPr>
        <w:t>了一种</w:t>
      </w:r>
      <w:r w:rsidR="00AA1614">
        <w:rPr>
          <w:rFonts w:hint="eastAsia"/>
        </w:rPr>
        <w:t>新型</w:t>
      </w:r>
      <w:r>
        <w:rPr>
          <w:rFonts w:hint="eastAsia"/>
        </w:rPr>
        <w:t>云雾生成算法。云雾去除任务</w:t>
      </w:r>
      <w:r w:rsidR="0008780A">
        <w:rPr>
          <w:rFonts w:hint="eastAsia"/>
        </w:rPr>
        <w:t>的评估</w:t>
      </w:r>
      <w:r>
        <w:rPr>
          <w:rFonts w:hint="eastAsia"/>
        </w:rPr>
        <w:t>通常依赖于大规模的标注数据集，这些数据</w:t>
      </w:r>
      <w:proofErr w:type="gramStart"/>
      <w:r>
        <w:rPr>
          <w:rFonts w:hint="eastAsia"/>
        </w:rPr>
        <w:t>集需要</w:t>
      </w:r>
      <w:proofErr w:type="gramEnd"/>
      <w:r>
        <w:rPr>
          <w:rFonts w:hint="eastAsia"/>
        </w:rPr>
        <w:t>包含多种类型的云雾干扰以及相应的无云雾图像。然而，在实际场景中，</w:t>
      </w:r>
      <w:r w:rsidR="00322762">
        <w:rPr>
          <w:rFonts w:hint="eastAsia"/>
        </w:rPr>
        <w:t>使用卫星或无人机</w:t>
      </w:r>
      <w:r>
        <w:rPr>
          <w:rFonts w:hint="eastAsia"/>
        </w:rPr>
        <w:t>获取足够多的真实云雾和对应的无云雾配对</w:t>
      </w:r>
      <w:r w:rsidR="00322762">
        <w:rPr>
          <w:rFonts w:hint="eastAsia"/>
        </w:rPr>
        <w:t>的光学遥感图像</w:t>
      </w:r>
      <w:r>
        <w:rPr>
          <w:rFonts w:hint="eastAsia"/>
        </w:rPr>
        <w:t>往往</w:t>
      </w:r>
      <w:r w:rsidR="00322762">
        <w:rPr>
          <w:rFonts w:hint="eastAsia"/>
        </w:rPr>
        <w:t>较为</w:t>
      </w:r>
      <w:r>
        <w:rPr>
          <w:rFonts w:hint="eastAsia"/>
        </w:rPr>
        <w:t>困难，这限制了深度学习模型的训练效果和泛化能力。</w:t>
      </w:r>
    </w:p>
    <w:p w14:paraId="4C05EB16" w14:textId="051EF338" w:rsidR="000C254C" w:rsidRPr="00D77C9E" w:rsidRDefault="000C254C" w:rsidP="00D77C9E">
      <w:pPr>
        <w:ind w:firstLineChars="200" w:firstLine="420"/>
      </w:pPr>
      <w:r>
        <w:rPr>
          <w:rFonts w:hint="eastAsia"/>
        </w:rPr>
        <w:t>通过开发一个云雾生成算法，可以从清晰的遥感图像中生成带有云雾干扰的图像，创建大规模、可控的训练数据集。该算法能够模拟不同类型的云雾，包括薄云和厚云，甚至云影的生成，从而覆盖各种可能出现的云雾场景。这种方法不仅解决了训练数据不足的问题，还允许研究人员根据不同的实验需求调整云雾的特性，从而更有针对性地训练云雾去除模型。</w:t>
      </w:r>
    </w:p>
    <w:p w14:paraId="2EFB5621" w14:textId="1A187998" w:rsidR="000C254C" w:rsidRDefault="000C254C" w:rsidP="000C254C">
      <w:pPr>
        <w:ind w:firstLineChars="200" w:firstLine="420"/>
      </w:pPr>
      <w:r>
        <w:rPr>
          <w:rFonts w:hint="eastAsia"/>
        </w:rPr>
        <w:t>此外，生成的云雾数据还能帮助模型学会识别和去除特定类型的云雾干扰，从而提升模型的鲁棒性和适应性。总体而言，云雾生成算法的开发为提升云雾去除技术提供了重要的数据支持，并为进一步研究和实际应用奠定了基础。</w:t>
      </w:r>
    </w:p>
    <w:p w14:paraId="0F483A02" w14:textId="5A32800C" w:rsidR="00D765A7" w:rsidRDefault="00D765A7" w:rsidP="000C254C">
      <w:pPr>
        <w:ind w:firstLineChars="200" w:firstLine="420"/>
      </w:pPr>
      <w:r>
        <w:rPr>
          <w:rFonts w:hint="eastAsia"/>
        </w:rPr>
        <w:t>总体而言，本文基于风格迁移的</w:t>
      </w:r>
      <w:r w:rsidR="00C66769">
        <w:rPr>
          <w:rFonts w:hint="eastAsia"/>
        </w:rPr>
        <w:t>云雾去除网络</w:t>
      </w:r>
      <w:r>
        <w:rPr>
          <w:rFonts w:hint="eastAsia"/>
        </w:rPr>
        <w:t>具有较优的性能，</w:t>
      </w:r>
      <w:r w:rsidR="008E3261">
        <w:rPr>
          <w:rFonts w:hint="eastAsia"/>
        </w:rPr>
        <w:t>本文使用</w:t>
      </w:r>
      <w:r w:rsidR="008E3261">
        <w:rPr>
          <w:rFonts w:hint="eastAsia"/>
        </w:rPr>
        <w:t>RSSCN7</w:t>
      </w:r>
      <w:r w:rsidR="009F2647">
        <w:rPr>
          <w:rFonts w:hint="eastAsia"/>
        </w:rPr>
        <w:fldChar w:fldCharType="begin"/>
      </w:r>
      <w:r w:rsidR="00C93B2C">
        <w:instrText xml:space="preserve"> ADDIN ZOTERO_ITEM CSL_CITATION {"citationID":"iNOMpJ1C","properties":{"formattedCitation":"\\super [3]\\nosupersub{}","plainCitation":"[3]","noteIndex":0},"citationItems":[{"id":5719,"uris":["http://zotero.org/users/11229993/items/QA734C9Y"],"itemData":{"id":5719,"type":"article-journal","abstract":"With the popular use of high-resolution satellite images, more and more research efforts have been placed on remote sensing scene classiﬁcation/recognition. In scene classiﬁcation, effective feature selection can signiﬁcantly boost the ﬁnal performance. In this letter, a novel deep-learning-based featureselection method is proposed, which formulates the featureselection problem as a feature reconstruction problem. Note that the popular deep-learning technique, i.e., the deep belief network (DBN), achieves feature abstraction by minimizing the reconstruction error over the whole feature set, and features with smaller reconstruction errors would hold more feature intrinsics for image representation. Therefore, the proposed method selects features that are more reconstructible as the discriminative features. Speciﬁcally, an iterative algorithm is developed to adapt the DBN to produce the inquired reconstruction weights. In the experiments, 2800 remote sensing scene images of seven categories are collected for performance evaluation. Experimental results demonstrate the effectiveness of the proposed method.","container-title":"IEEE Geoscience and Remote Sensing Letters","DOI":"10.1109/LGRS.2015.2475299","ISSN":"1545-598X, 1558-0571","issue":"11","journalAbbreviation":"IEEE Geosci. Remote Sensing Lett.","language":"en","license":"https://ieeexplore.ieee.org/Xplorehelp/downloads/license-information/IEEE.html","page":"2321-2325","source":"DOI.org (Crossref)","title":"Deep Learning Based Feature Selection for Remote Sensing Scene Classification","volume":"12","author":[{"family":"Zou","given":"Qin"},{"family":"Ni","given":"Lihao"},{"family":"Zhang","given":"Tong"},{"family":"Wang","given":"Qian"}],"issued":{"date-parts":[["2015",11]]},"citation-key":"zouDeepLearningBased2015"}}],"schema":"https://github.com/citation-style-language/schema/raw/master/csl-citation.json"} </w:instrText>
      </w:r>
      <w:r w:rsidR="009F2647">
        <w:rPr>
          <w:rFonts w:hint="eastAsia"/>
        </w:rPr>
        <w:fldChar w:fldCharType="separate"/>
      </w:r>
      <w:r w:rsidR="002B7493" w:rsidRPr="002B7493">
        <w:rPr>
          <w:rFonts w:ascii="宋体" w:hAnsi="宋体" w:cs="Times New Roman"/>
          <w:kern w:val="0"/>
          <w:szCs w:val="24"/>
          <w:vertAlign w:val="superscript"/>
        </w:rPr>
        <w:t>[3]</w:t>
      </w:r>
      <w:r w:rsidR="009F2647">
        <w:rPr>
          <w:rFonts w:hint="eastAsia"/>
        </w:rPr>
        <w:fldChar w:fldCharType="end"/>
      </w:r>
      <w:r w:rsidR="008E3261">
        <w:rPr>
          <w:rFonts w:hint="eastAsia"/>
        </w:rPr>
        <w:t>数据集作为基础生成对应的云雾数据</w:t>
      </w:r>
      <w:r w:rsidR="008E3261">
        <w:rPr>
          <w:rFonts w:hint="eastAsia"/>
        </w:rPr>
        <w:t>RS7Cloud</w:t>
      </w:r>
      <w:r w:rsidR="008E3261">
        <w:rPr>
          <w:rFonts w:hint="eastAsia"/>
        </w:rPr>
        <w:t>，并在该数据集上进行训练</w:t>
      </w:r>
      <w:r w:rsidR="009F2647">
        <w:rPr>
          <w:rFonts w:hint="eastAsia"/>
        </w:rPr>
        <w:t>。训练完毕后使用</w:t>
      </w:r>
      <w:r w:rsidR="008E3261">
        <w:rPr>
          <w:rFonts w:hint="eastAsia"/>
        </w:rPr>
        <w:t>RICE</w:t>
      </w:r>
      <w:r w:rsidR="00552B77">
        <w:rPr>
          <w:rFonts w:hint="eastAsia"/>
        </w:rPr>
        <w:fldChar w:fldCharType="begin"/>
      </w:r>
      <w:r w:rsidR="00C93B2C">
        <w:instrText xml:space="preserve"> ADDIN ZOTERO_ITEM CSL_CITATION {"citationID":"g5pPmcrC","properties":{"formattedCitation":"\\super [4]\\nosupersub{}","plainCitation":"[4]","noteIndex":0},"citationItems":[{"id":5751,"uris":["http://zotero.org/users/11229993/items/AJPUNWVJ"],"itemData":{"id":5751,"type":"article","abstract":"Cloud-based overlays are often present in optical remote sensing images, thus limiting the application of acquired data. Removing clouds is an indispensable pre-processing step in remote sensing image analysis. Deep learning has achieved great success in the field of remote sensing in recent years, including scene classification and change detection. However, deep learning is rarely applied in remote sensing image removal clouds. The reason is the lack of data sets for training neural networks. In order to solve this problem, this paper first proposed the Remote sensing Image Cloud rEmoving dataset (RICE). The proposed dataset consists of two parts: RICE1 contains 500 pairs of images, each pair has images with cloud and cloudless size of 512*512; RICE2 contains 450 sets of images, each set contains three 512*512 size images. , respectively, the reference picture without clouds, the picture of the cloud and the mask of its cloud. The dataset is freely available at \\url{https://github.com/BUPTLdy/RICE_DATASET}.","DOI":"10.48550/arXiv.1901.00600","note":"arXiv:1901.00600 [cs]","number":"arXiv:1901.00600","publisher":"arXiv","source":"arXiv.org","title":"A Remote Sensing Image Dataset for Cloud Removal","URL":"http://arxiv.org/abs/1901.00600","author":[{"family":"Lin","given":"Daoyu"},{"family":"Xu","given":"Guangluan"},{"family":"Wang","given":"Xiaoke"},{"family":"Wang","given":"Yang"},{"family":"Sun","given":"Xian"},{"family":"Fu","given":"Kun"}],"accessed":{"date-parts":[["2024",8,27]]},"issued":{"date-parts":[["2019",1,2]]},"citation-key":"linRemoteSensingImage2019"}}],"schema":"https://github.com/citation-style-language/schema/raw/master/csl-citation.json"} </w:instrText>
      </w:r>
      <w:r w:rsidR="00552B77">
        <w:rPr>
          <w:rFonts w:hint="eastAsia"/>
        </w:rPr>
        <w:fldChar w:fldCharType="separate"/>
      </w:r>
      <w:r w:rsidR="002B7493" w:rsidRPr="002B7493">
        <w:rPr>
          <w:rFonts w:ascii="宋体" w:hAnsi="宋体" w:cs="Times New Roman"/>
          <w:kern w:val="0"/>
          <w:szCs w:val="24"/>
          <w:vertAlign w:val="superscript"/>
        </w:rPr>
        <w:t>[4]</w:t>
      </w:r>
      <w:r w:rsidR="00552B77">
        <w:rPr>
          <w:rFonts w:hint="eastAsia"/>
        </w:rPr>
        <w:fldChar w:fldCharType="end"/>
      </w:r>
      <w:r w:rsidR="008E3261">
        <w:rPr>
          <w:rFonts w:hint="eastAsia"/>
        </w:rPr>
        <w:t>数据集进行测试</w:t>
      </w:r>
      <w:r w:rsidR="00052951">
        <w:rPr>
          <w:rFonts w:hint="eastAsia"/>
        </w:rPr>
        <w:t>，</w:t>
      </w:r>
      <w:r w:rsidR="0070753A">
        <w:rPr>
          <w:rFonts w:hint="eastAsia"/>
        </w:rPr>
        <w:t>本文方法在结构相似性指数（</w:t>
      </w:r>
      <w:r w:rsidR="0070753A" w:rsidRPr="00F8019B">
        <w:rPr>
          <w:rFonts w:hint="eastAsia"/>
        </w:rPr>
        <w:t>structural similarity index</w:t>
      </w:r>
      <w:r w:rsidR="0070753A" w:rsidRPr="00F8019B">
        <w:rPr>
          <w:rFonts w:hint="eastAsia"/>
        </w:rPr>
        <w:t>，</w:t>
      </w:r>
      <w:r w:rsidR="0070753A" w:rsidRPr="00F8019B">
        <w:rPr>
          <w:rFonts w:hint="eastAsia"/>
        </w:rPr>
        <w:t xml:space="preserve"> SSIM</w:t>
      </w:r>
      <w:r w:rsidR="0070753A">
        <w:rPr>
          <w:rFonts w:hint="eastAsia"/>
        </w:rPr>
        <w:t>）</w:t>
      </w:r>
      <w:r w:rsidR="00F8019B">
        <w:rPr>
          <w:rFonts w:hint="eastAsia"/>
        </w:rPr>
        <w:t>与峰值信噪比（</w:t>
      </w:r>
      <w:r w:rsidR="00F8019B" w:rsidRPr="00F8019B">
        <w:t>Peak Signal to Noise Ratio</w:t>
      </w:r>
      <w:r w:rsidR="00F8019B">
        <w:rPr>
          <w:rFonts w:hint="eastAsia"/>
        </w:rPr>
        <w:t>，</w:t>
      </w:r>
      <w:r w:rsidR="00F8019B">
        <w:rPr>
          <w:rFonts w:hint="eastAsia"/>
        </w:rPr>
        <w:t>PSNR</w:t>
      </w:r>
      <w:r w:rsidR="00F8019B">
        <w:rPr>
          <w:rFonts w:hint="eastAsia"/>
        </w:rPr>
        <w:t>）方面与其他文章相比均具有一定优势。</w:t>
      </w:r>
    </w:p>
    <w:p w14:paraId="2062BCB9" w14:textId="25287AA5" w:rsidR="009B56B9" w:rsidRDefault="009B56B9" w:rsidP="000C254C">
      <w:pPr>
        <w:ind w:firstLineChars="200" w:firstLine="420"/>
      </w:pPr>
      <w:r>
        <w:rPr>
          <w:rFonts w:hint="eastAsia"/>
        </w:rPr>
        <w:t>总体而言，本文的工作包括以下几点：</w:t>
      </w:r>
    </w:p>
    <w:p w14:paraId="048DC144" w14:textId="130D9519" w:rsidR="004325BB" w:rsidRDefault="009B56B9" w:rsidP="009B56B9">
      <w:pPr>
        <w:pStyle w:val="a7"/>
        <w:numPr>
          <w:ilvl w:val="0"/>
          <w:numId w:val="8"/>
        </w:numPr>
        <w:ind w:firstLineChars="0"/>
      </w:pPr>
      <w:r w:rsidRPr="009B56B9">
        <w:rPr>
          <w:rFonts w:hint="eastAsia"/>
        </w:rPr>
        <w:t>本文提出了一种基于风格迁移的光学遥感图像云雾去除方法，这是目前已知的首个将风格迁移应用于此领域的研究。该方法通过深度学习模型的训练，在保持原始图像内容和结构信息的前提下，</w:t>
      </w:r>
      <w:proofErr w:type="gramStart"/>
      <w:r w:rsidRPr="009B56B9">
        <w:rPr>
          <w:rFonts w:hint="eastAsia"/>
        </w:rPr>
        <w:t>有效去</w:t>
      </w:r>
      <w:proofErr w:type="gramEnd"/>
      <w:r w:rsidRPr="009B56B9">
        <w:rPr>
          <w:rFonts w:hint="eastAsia"/>
        </w:rPr>
        <w:t>除了云雾干扰，显著提升了图像的清晰度和可用性。</w:t>
      </w:r>
    </w:p>
    <w:p w14:paraId="0B33A9C9" w14:textId="2B9B8654" w:rsidR="009B56B9" w:rsidRDefault="009B56B9" w:rsidP="009B56B9">
      <w:pPr>
        <w:pStyle w:val="a7"/>
        <w:numPr>
          <w:ilvl w:val="0"/>
          <w:numId w:val="8"/>
        </w:numPr>
        <w:ind w:firstLineChars="0"/>
      </w:pPr>
      <w:r w:rsidRPr="009B56B9">
        <w:rPr>
          <w:rFonts w:hint="eastAsia"/>
        </w:rPr>
        <w:t>本文开发并改进了一种云雾生成算法</w:t>
      </w:r>
      <w:r>
        <w:rPr>
          <w:rFonts w:hint="eastAsia"/>
        </w:rPr>
        <w:t>以</w:t>
      </w:r>
      <w:r w:rsidRPr="009B56B9">
        <w:rPr>
          <w:rFonts w:hint="eastAsia"/>
        </w:rPr>
        <w:t>解决云雾去除任务中训练数据不足的问题。该算法能够在清晰的遥感图像上生成带有云雾干扰的图像，从而创建大规模、可控的训练数据集。这一创新不仅补充了现有数据集的不足，还增强了模型在识别和去除云雾方面的鲁棒性和适应性。</w:t>
      </w:r>
    </w:p>
    <w:p w14:paraId="6E043D08" w14:textId="47E51721" w:rsidR="00D765A7" w:rsidRPr="00655C72" w:rsidRDefault="00C721C5" w:rsidP="00655C72">
      <w:pPr>
        <w:pStyle w:val="a7"/>
        <w:numPr>
          <w:ilvl w:val="0"/>
          <w:numId w:val="8"/>
        </w:numPr>
        <w:ind w:firstLineChars="0"/>
      </w:pPr>
      <w:r w:rsidRPr="00C721C5">
        <w:rPr>
          <w:rFonts w:hint="eastAsia"/>
        </w:rPr>
        <w:t>通过生成不同类型的云雾，包括薄云、厚云和云影，本文的方法为云雾去除模型的训练提供了丰富的数据支持，进而提升了模型在实际应用中的性能。这为遥感图像分析与解译提供了更加可靠的数据基础，有助于推动光学遥感技术在各种实际场景中的广泛应用。</w:t>
      </w:r>
    </w:p>
    <w:p w14:paraId="51C41CF5" w14:textId="02209E27" w:rsidR="00A00847" w:rsidRPr="007B174C" w:rsidRDefault="00A00847" w:rsidP="00587E94">
      <w:pPr>
        <w:pStyle w:val="1"/>
        <w:keepNext w:val="0"/>
        <w:keepLines w:val="0"/>
      </w:pPr>
      <w:r w:rsidRPr="007B174C">
        <w:t>相关工作</w:t>
      </w:r>
    </w:p>
    <w:p w14:paraId="53224B7C" w14:textId="7A9D392D" w:rsidR="00A00847" w:rsidRDefault="007566EF" w:rsidP="00587E94">
      <w:pPr>
        <w:pStyle w:val="2"/>
        <w:keepNext w:val="0"/>
        <w:keepLines w:val="0"/>
        <w:rPr>
          <w:rFonts w:hint="eastAsia"/>
        </w:rPr>
      </w:pPr>
      <w:r w:rsidRPr="00CD0A7D">
        <w:t>云雾去除</w:t>
      </w:r>
    </w:p>
    <w:p w14:paraId="017FB5BE" w14:textId="544BB956" w:rsidR="00A23B3B" w:rsidRDefault="00996C86" w:rsidP="006B37AC">
      <w:pPr>
        <w:ind w:firstLine="420"/>
      </w:pPr>
      <w:r>
        <w:rPr>
          <w:rFonts w:hint="eastAsia"/>
        </w:rPr>
        <w:t>由于地球上空常年存在的大量云雾</w:t>
      </w:r>
      <w:r w:rsidR="00A23B3B" w:rsidRPr="00377BC5">
        <w:rPr>
          <w:vertAlign w:val="superscript"/>
        </w:rPr>
        <w:fldChar w:fldCharType="begin"/>
      </w:r>
      <w:r w:rsidR="00C93B2C">
        <w:rPr>
          <w:vertAlign w:val="superscript"/>
        </w:rPr>
        <w:instrText xml:space="preserve"> ADDIN ZOTERO_ITEM CSL_CITATION {"citationID":"ycI4nTms","properties":{"formattedCitation":"\\super [1]\\nosupersub{}","plainCitation":"[1]","noteIndex":0},"citationItems":[{"id":5750,"uris":["http://zotero.org/users/11229993/items/F4J58LNE"],"itemData":{"id":5750,"type":"article-journal","abstract":"We continue reconstructing Earth's radiation budget from global observations in as much detail as possible to allow diagnosis of the effects of cloud (and surface and other atmospheric constituents) variations on it. This new study was undertaken to reduce the most noticeable systematic errors in our previous results (flux data set calculated mainly using International Satellite Cloud Climatology Project–C1 input data (ISCCP-FC)) by exploiting the availability of a more advanced NASA Goddard Institute for Space Studies (GISS) radiative transfer model and improved ISCCP cloud climatology and ancillary data sets. The most important changes are the introduction of a better treatment of ice clouds, revision of the aerosol climatology, accounting for diurnal variations of surface skin/air temperatures and the cloud-radiative effects on them, revision of the water vapor profiles used, and refinement of the land surface albedos and emissivities. We also extend our previous flux results, limited to the top of atmosphere (TOA) and surface (SRF), to also include three levels within the atmosphere, forming one integrated vertical atmospheric flux profile from SRF to TOA, inclusive, by combining a new climatology of cloud vertical structure with the ISCCP cloud product. Using the new radiative transfer model and new input data sets, we have produced an 18-year at 3-hour time steps, global at 280-km intervals, radiative flux profile data set (called ISCCP-FD) that provides full- and clear-sky, shortwave and longwave, upwelling and downwelling fluxes at five levels (SRF, 680 mbar, 440 mbar, 100 mbar, and TOA). Evaluation is still only possible for TOA and SRF fluxes: Comparisons of monthly, regional mean values from FD with Earth Radiation Budget Experiment, Clouds and the Earth's Radiant Energy System and Baseline Surface Radiation Network values suggest that we have been able to reduce the overall uncertainties from 10–15 to 5–10 W/m2 at TOA and from 20–25 to 10–15 W/m2 at SRF. Annual mean pressure-latitude cross sections of the cloud effects on atmospheric net radiative fluxes show that clouds shift the longwave cooling downward in the Intertropical Convergence Zone, acting to stabilize the tropical atmosphere while increasing the horizontal heating gradient forcing the Hadley circulation, and shift the longwave cooling upward in the midlatitude storm zones, acting to destabilize the baroclinic zones while decreasing the horizontal heating gradient there.","container-title":"Journal of Geophysical Research: Atmospheres","DOI":"10.1029/2003JD004457","ISSN":"2156-2202","issue":"D19","language":"en","license":"Copyright 2004 by the American Geophysical Union.","note":"_eprint: https://onlinelibrary.wiley.com/doi/pdf/10.1029/2003JD004457","source":"Wiley Online Library","title":"Calculation of radiative fluxes from the surface to top of atmosphere based on ISCCP and other global data sets: Refinements of the radiative transfer model and the input data","title-short":"Calculation of radiative fluxes from the surface to top of atmosphere based on ISCCP and other global data sets","URL":"https://onlinelibrary.wiley.com/doi/abs/10.1029/2003JD004457","volume":"109","author":[{"family":"Zhang","given":"Yuanchong"},{"family":"Rossow","given":"William B."},{"family":"Lacis","given":"Andrew A."},{"family":"Oinas","given":"Valdar"},{"family":"Mishchenko","given":"Michael I."}],"accessed":{"date-parts":[["2024",8,27]]},"issued":{"date-parts":[["2004"]]},"citation-key":"zhangCalculationRadiativeFluxes2004"}}],"schema":"https://github.com/citation-style-language/schema/raw/master/csl-citation.json"} </w:instrText>
      </w:r>
      <w:r w:rsidR="00A23B3B" w:rsidRPr="00377BC5">
        <w:rPr>
          <w:vertAlign w:val="superscript"/>
        </w:rPr>
        <w:fldChar w:fldCharType="separate"/>
      </w:r>
      <w:r w:rsidR="00A23B3B" w:rsidRPr="00377BC5">
        <w:rPr>
          <w:vertAlign w:val="superscript"/>
        </w:rPr>
        <w:t>[1]</w:t>
      </w:r>
      <w:r w:rsidR="00A23B3B" w:rsidRPr="00377BC5">
        <w:rPr>
          <w:vertAlign w:val="superscript"/>
        </w:rPr>
        <w:fldChar w:fldCharType="end"/>
      </w:r>
      <w:r w:rsidR="00A23B3B">
        <w:rPr>
          <w:rFonts w:hint="eastAsia"/>
        </w:rPr>
        <w:t>，众多遥感在拍摄光学遥感图像时会受其严重影响。最终获得的光学遥感图像中存在大量地物边界模糊、纹理丢失、地表目标完全遮挡等问题</w:t>
      </w:r>
      <w:r w:rsidR="00E413F5">
        <w:rPr>
          <w:rFonts w:hint="eastAsia"/>
        </w:rPr>
        <w:t>，这将使光学遥感图像的价值大幅降低，并使某些地区本就稀少的光学遥感图像的可用数量进一步下降。</w:t>
      </w:r>
      <w:r w:rsidR="00471CCB">
        <w:rPr>
          <w:rFonts w:hint="eastAsia"/>
        </w:rPr>
        <w:t>因此，</w:t>
      </w:r>
      <w:r w:rsidR="00EC09BA">
        <w:rPr>
          <w:rFonts w:hint="eastAsia"/>
        </w:rPr>
        <w:t>光学遥感图像的去</w:t>
      </w:r>
      <w:proofErr w:type="gramStart"/>
      <w:r w:rsidR="00EC09BA">
        <w:rPr>
          <w:rFonts w:hint="eastAsia"/>
        </w:rPr>
        <w:t>云处理</w:t>
      </w:r>
      <w:proofErr w:type="gramEnd"/>
      <w:r w:rsidR="00EC09BA">
        <w:rPr>
          <w:rFonts w:hint="eastAsia"/>
        </w:rPr>
        <w:t>能够从一定程度上恢复光学遥感图像</w:t>
      </w:r>
      <w:r w:rsidR="00D37ED0">
        <w:rPr>
          <w:rFonts w:hint="eastAsia"/>
        </w:rPr>
        <w:t>原本的信息，为进一步的遥感分析提供可靠数据。</w:t>
      </w:r>
      <w:r w:rsidR="00D55BC2">
        <w:rPr>
          <w:rFonts w:hint="eastAsia"/>
        </w:rPr>
        <w:t>当前的</w:t>
      </w:r>
      <w:r w:rsidR="002E540E">
        <w:rPr>
          <w:rFonts w:hint="eastAsia"/>
        </w:rPr>
        <w:t>光学遥感图像</w:t>
      </w:r>
      <w:r w:rsidR="00C66769">
        <w:rPr>
          <w:rFonts w:hint="eastAsia"/>
        </w:rPr>
        <w:t>云雾去除网络</w:t>
      </w:r>
      <w:r w:rsidR="00D55BC2">
        <w:rPr>
          <w:rFonts w:hint="eastAsia"/>
        </w:rPr>
        <w:t>主要分为三类：</w:t>
      </w:r>
      <w:r w:rsidR="00D55BC2">
        <w:rPr>
          <w:rFonts w:hint="eastAsia"/>
        </w:rPr>
        <w:t>1.</w:t>
      </w:r>
      <w:r w:rsidR="00D55BC2">
        <w:rPr>
          <w:rFonts w:hint="eastAsia"/>
        </w:rPr>
        <w:t>基于图像变换的方法，</w:t>
      </w:r>
      <w:r w:rsidR="00D55BC2">
        <w:rPr>
          <w:rFonts w:hint="eastAsia"/>
        </w:rPr>
        <w:t>2.</w:t>
      </w:r>
      <w:r w:rsidR="00D55BC2">
        <w:rPr>
          <w:rFonts w:hint="eastAsia"/>
        </w:rPr>
        <w:t>基于先验数据的方法，</w:t>
      </w:r>
      <w:r w:rsidR="00D55BC2">
        <w:rPr>
          <w:rFonts w:hint="eastAsia"/>
        </w:rPr>
        <w:t>3.</w:t>
      </w:r>
      <w:r w:rsidR="00D55BC2">
        <w:rPr>
          <w:rFonts w:hint="eastAsia"/>
        </w:rPr>
        <w:t>基于</w:t>
      </w:r>
      <w:r w:rsidR="0044282C">
        <w:rPr>
          <w:rFonts w:hint="eastAsia"/>
        </w:rPr>
        <w:t>机器学习</w:t>
      </w:r>
      <w:r w:rsidR="00D55BC2">
        <w:rPr>
          <w:rFonts w:hint="eastAsia"/>
        </w:rPr>
        <w:t>的方法。</w:t>
      </w:r>
    </w:p>
    <w:p w14:paraId="7C9B7D23" w14:textId="1AFFF0EF" w:rsidR="005832ED" w:rsidRDefault="005832ED" w:rsidP="006B37AC">
      <w:pPr>
        <w:ind w:firstLine="420"/>
      </w:pPr>
      <w:r>
        <w:rPr>
          <w:rFonts w:hint="eastAsia"/>
        </w:rPr>
        <w:t>基于图像变换的方法通过传统的数字图像处理技术，通过增强云雾图像中的对比度等方法，提升图像清晰度，并尽量降低云雾对遥感图像数据的影响。</w:t>
      </w:r>
      <w:r w:rsidR="00B941D7">
        <w:rPr>
          <w:rFonts w:hint="eastAsia"/>
        </w:rPr>
        <w:t>Richter</w:t>
      </w:r>
      <w:r w:rsidR="00B941D7">
        <w:rPr>
          <w:rFonts w:hint="eastAsia"/>
        </w:rPr>
        <w:t>等人</w:t>
      </w:r>
      <w:r w:rsidR="00B941D7">
        <w:fldChar w:fldCharType="begin"/>
      </w:r>
      <w:r w:rsidR="00C93B2C">
        <w:instrText xml:space="preserve"> ADDIN ZOTERO_ITEM CSL_CITATION {"citationID":"3qvd7rrf","properties":{"formattedCitation":"\\super [5]\\nosupersub{}","plainCitation":"[5]","noteIndex":0},"citationItems":[{"id":5748,"uris":["http://zotero.org/users/11229993/items/VMHWUUMR"],"itemData":{"id":5748,"type":"article-journal","abstract":"An atmospheric correction algorithm for high spatial resolution satellite sensors like Landsat Thematic Mapper (TM) has been developed. The algorithm works with a catalogue of atmospheric correction functions stored in look-up tables. The catalogue consists of a broad range of atmospheric conditions (different altitude profiles of pressure, air temperature, and humidity; several aerosol types; ground elevations from 0-1 km above sea level; solar zenith angles ranging from 0°-70°). The catalogue covers visibilities (surface meteorological range) from 5-40 km, values can be extrapolated down to 4 km and up to 80km. The 1994 edition of the catalogue was compiled using the MODTRAN-2 and the SENSAT-5 codes. The algorithm consists of an interactive and an automatic part. The interactive phase serves for the definition of a reference target (dense dark vegetation or water) as well as haze and cloud. The reflectance of the reference target in a single spectral band (dark vegetation: TM band 3; water: TM band 4) has to be specified. Additionally, the image can be partitioned into sub-images, called sectors. This phase also selects one of the atmospheres available in the catalogue, i.e. the altitude profile of pressure, temperature and humidity as well as the aerosol type (e.g. rural) are fixed. The automatic phase first calculates the visibility of the reference areas for the selected atmosphere. The visibility is obtained by matching the measured signal (i.e the digital number (DN) converted to a radiance using the sensor calibration) to the model-derived signal in the spectral channel of known target reflectance. The sector-average visibility of the reference pixels is assigned to the non-reference pixels. The second step is the haze removal performed by histogram matching the statistics of the haze regions to the statistics of the clear part of the scene for each sector and each channel. The last step is the calculation of the ground reflectance image including the adjacency correction, and the computation of the ground brightness temperature image (TM band 6)","container-title":"International Journal of Remote Sensing","DOI":"10.1080/01431169608949077","ISSN":"0143-1161","issue":"6","note":"publisher: Taylor &amp; Francis\n_eprint: https://doi.org/10.1080/01431169608949077","page":"1201-1214","source":"Taylor and Francis+NEJM","title":"A spatially adaptive fast atmospheric correction algorithm","volume":"17","author":[{"family":"RICHTER","given":"R."}],"issued":{"date-parts":[["1996",4,1]]},"citation-key":"richterSpatiallyAdaptiveFast1996"}}],"schema":"https://github.com/citation-style-language/schema/raw/master/csl-citation.json"} </w:instrText>
      </w:r>
      <w:r w:rsidR="00B941D7">
        <w:fldChar w:fldCharType="separate"/>
      </w:r>
      <w:r w:rsidR="00B941D7" w:rsidRPr="00B941D7">
        <w:rPr>
          <w:rFonts w:cs="Times New Roman"/>
          <w:kern w:val="0"/>
          <w:szCs w:val="24"/>
          <w:vertAlign w:val="superscript"/>
        </w:rPr>
        <w:t>[5]</w:t>
      </w:r>
      <w:r w:rsidR="00B941D7">
        <w:fldChar w:fldCharType="end"/>
      </w:r>
      <w:r w:rsidR="00FD41E3">
        <w:rPr>
          <w:rFonts w:hint="eastAsia"/>
        </w:rPr>
        <w:t>使用缨帽变化</w:t>
      </w:r>
      <w:r w:rsidR="00FD41E3">
        <w:rPr>
          <w:rFonts w:hint="eastAsia"/>
        </w:rPr>
        <w:lastRenderedPageBreak/>
        <w:t>法对光学遥感图像进行处理，</w:t>
      </w:r>
      <w:r w:rsidR="00DF0B22">
        <w:rPr>
          <w:rFonts w:hint="eastAsia"/>
        </w:rPr>
        <w:t>基于</w:t>
      </w:r>
      <w:r w:rsidR="00033DE2">
        <w:rPr>
          <w:rFonts w:hint="eastAsia"/>
        </w:rPr>
        <w:t>结果的第四分量</w:t>
      </w:r>
      <w:r w:rsidR="00DF0B22">
        <w:rPr>
          <w:rFonts w:hint="eastAsia"/>
        </w:rPr>
        <w:t>来自原图像中云雾这一特点，</w:t>
      </w:r>
      <w:r w:rsidR="00A8536D">
        <w:rPr>
          <w:rFonts w:hint="eastAsia"/>
        </w:rPr>
        <w:t>结合</w:t>
      </w:r>
      <w:r w:rsidR="000E4BD8">
        <w:rPr>
          <w:rFonts w:hint="eastAsia"/>
        </w:rPr>
        <w:t>与无云雾图像的直方图匹配实现了</w:t>
      </w:r>
      <w:r w:rsidR="00954AF6">
        <w:rPr>
          <w:rFonts w:hint="eastAsia"/>
        </w:rPr>
        <w:t>光学遥感图像中的云雾去除。</w:t>
      </w:r>
      <w:r w:rsidR="00536E8A">
        <w:rPr>
          <w:rFonts w:hint="eastAsia"/>
        </w:rPr>
        <w:t>Cai</w:t>
      </w:r>
      <w:r w:rsidR="00536E8A">
        <w:rPr>
          <w:rFonts w:hint="eastAsia"/>
        </w:rPr>
        <w:t>等人</w:t>
      </w:r>
      <w:r w:rsidR="00536E8A">
        <w:fldChar w:fldCharType="begin"/>
      </w:r>
      <w:r w:rsidR="00C93B2C">
        <w:instrText xml:space="preserve"> ADDIN ZOTERO_ITEM CSL_CITATION {"citationID":"QndShp6r","properties":{"formattedCitation":"\\super [6]\\nosupersub{}","plainCitation":"[6]","noteIndex":0},"citationItems":[{"id":5743,"uris":["http://zotero.org/users/11229993/items/KLAG2YM5"],"itemData":{"id":5743,"type":"paper-conference","container-title":"2011 19th International Conference on Geoinformatics","page":"1–4","publisher":"IEEE","source":"Google Scholar","title":"A self-adaptive homomorphic filter method for removing thin cloud","author":[{"family":"Cai","given":"Wenting"},{"family":"Liu","given":"Yongxue"},{"family":"Li","given":"Manchun"},{"family":"Cheng","given":"Liang"},{"family":"Zhang","given":"Chenxi"}],"accessed":{"date-parts":[["2024",8,28]]},"issued":{"date-parts":[["2011"]]},"citation-key":"caiSelfadaptiveHomomorphicFilter2011"}}],"schema":"https://github.com/citation-style-language/schema/raw/master/csl-citation.json"} </w:instrText>
      </w:r>
      <w:r w:rsidR="00536E8A">
        <w:fldChar w:fldCharType="separate"/>
      </w:r>
      <w:r w:rsidR="00536E8A" w:rsidRPr="00536E8A">
        <w:rPr>
          <w:rFonts w:cs="Times New Roman"/>
          <w:kern w:val="0"/>
          <w:szCs w:val="24"/>
          <w:vertAlign w:val="superscript"/>
        </w:rPr>
        <w:t>[6]</w:t>
      </w:r>
      <w:r w:rsidR="00536E8A">
        <w:fldChar w:fldCharType="end"/>
      </w:r>
      <w:r w:rsidR="00536E8A">
        <w:rPr>
          <w:rFonts w:hint="eastAsia"/>
        </w:rPr>
        <w:t>使用同态滤波实现了云层厚度自适应的</w:t>
      </w:r>
      <w:r w:rsidR="00204759">
        <w:rPr>
          <w:rFonts w:hint="eastAsia"/>
        </w:rPr>
        <w:t>云雾去除。他们使用</w:t>
      </w:r>
      <w:r w:rsidR="00204759">
        <w:rPr>
          <w:rFonts w:hint="eastAsia"/>
        </w:rPr>
        <w:t>LISA</w:t>
      </w:r>
      <w:r w:rsidR="00A86EBC">
        <w:rPr>
          <w:rFonts w:hint="eastAsia"/>
        </w:rPr>
        <w:t>分析获取光学遥感图像中的云层覆盖区域，</w:t>
      </w:r>
      <w:r w:rsidR="00FF09DD">
        <w:rPr>
          <w:rFonts w:hint="eastAsia"/>
        </w:rPr>
        <w:t>并使用具有不同截止频率的同态滤波器完成</w:t>
      </w:r>
      <w:r w:rsidR="00E35140">
        <w:rPr>
          <w:rFonts w:hint="eastAsia"/>
        </w:rPr>
        <w:t>自适应云雾去除工作。</w:t>
      </w:r>
    </w:p>
    <w:p w14:paraId="4252F19C" w14:textId="38962B96" w:rsidR="00045E78" w:rsidRDefault="00B537C9" w:rsidP="006B37AC">
      <w:pPr>
        <w:ind w:firstLine="420"/>
      </w:pPr>
      <w:r>
        <w:rPr>
          <w:rFonts w:hint="eastAsia"/>
        </w:rPr>
        <w:t>基于先验数据的方法需要大量</w:t>
      </w:r>
      <w:r w:rsidR="006A3A11">
        <w:rPr>
          <w:rFonts w:hint="eastAsia"/>
        </w:rPr>
        <w:t>云雾</w:t>
      </w:r>
      <w:r>
        <w:t>—</w:t>
      </w:r>
      <w:r>
        <w:rPr>
          <w:rFonts w:hint="eastAsia"/>
        </w:rPr>
        <w:t>晴天数据对，通过分析</w:t>
      </w:r>
      <w:r w:rsidR="006A3A11">
        <w:rPr>
          <w:rFonts w:hint="eastAsia"/>
        </w:rPr>
        <w:t>该类数据对的统计特征，</w:t>
      </w:r>
      <w:r w:rsidR="00A8771E">
        <w:rPr>
          <w:rFonts w:hint="eastAsia"/>
        </w:rPr>
        <w:t>挖掘二者在数字图像、遥感地理信息</w:t>
      </w:r>
      <w:r w:rsidR="002407C2">
        <w:rPr>
          <w:rFonts w:hint="eastAsia"/>
        </w:rPr>
        <w:t>、光学波段之间的差异，从而</w:t>
      </w:r>
      <w:r w:rsidR="00344FEB">
        <w:rPr>
          <w:rFonts w:hint="eastAsia"/>
        </w:rPr>
        <w:t>用统计方法获取先验知识，并在该先验知识的引导下完成云雾去除工作。</w:t>
      </w:r>
      <w:r w:rsidR="009E2B29">
        <w:rPr>
          <w:rFonts w:hint="eastAsia"/>
        </w:rPr>
        <w:t>由</w:t>
      </w:r>
      <w:r w:rsidR="009E2B29">
        <w:rPr>
          <w:rFonts w:hint="eastAsia"/>
        </w:rPr>
        <w:t>Zhang</w:t>
      </w:r>
      <w:r w:rsidR="009E2B29">
        <w:rPr>
          <w:rFonts w:hint="eastAsia"/>
        </w:rPr>
        <w:t>等人</w:t>
      </w:r>
      <w:r w:rsidR="009E2B29">
        <w:fldChar w:fldCharType="begin"/>
      </w:r>
      <w:r w:rsidR="00C93B2C">
        <w:instrText xml:space="preserve"> ADDIN ZOTERO_ITEM CSL_CITATION {"citationID":"453T48vO","properties":{"formattedCitation":"\\super [7]\\nosupersub{}","plainCitation":"[7]","noteIndex":0},"citationItems":[{"id":5747,"uris":["http://zotero.org/users/11229993/items/E9IJDWYT"],"itemData":{"id":5747,"type":"article-journal","abstract":"A haze optimized transformation (HOT) is developed and assessed for the detection and characterization of haze/cloud spatial distributions in Landsat …","container-title":"Remote Sensing of Environment","DOI":"10.1016/S0034-4257(02)00034-2","ISSN":"0034-4257","issue":"2-3","language":"en-US","note":"publisher: Elsevier","page":"173-187","source":"www.sciencedirect.com","title":"An image transform to characterize and compensate for spatial variations in thin cloud contamination of Landsat images","volume":"82","issued":{"date-parts":[["2002",10,1]]},"citation-key":"ImageTransformCharacterize2002"}}],"schema":"https://github.com/citation-style-language/schema/raw/master/csl-citation.json"} </w:instrText>
      </w:r>
      <w:r w:rsidR="009E2B29">
        <w:fldChar w:fldCharType="separate"/>
      </w:r>
      <w:r w:rsidR="009E2B29" w:rsidRPr="009E2B29">
        <w:rPr>
          <w:rFonts w:cs="Times New Roman"/>
          <w:kern w:val="0"/>
          <w:szCs w:val="24"/>
          <w:vertAlign w:val="superscript"/>
        </w:rPr>
        <w:t>[7]</w:t>
      </w:r>
      <w:r w:rsidR="009E2B29">
        <w:fldChar w:fldCharType="end"/>
      </w:r>
      <w:r w:rsidR="009E2B29">
        <w:rPr>
          <w:rFonts w:hint="eastAsia"/>
        </w:rPr>
        <w:t>率先提出的</w:t>
      </w:r>
      <w:proofErr w:type="gramStart"/>
      <w:r w:rsidR="00440CD6" w:rsidRPr="00440CD6">
        <w:rPr>
          <w:rFonts w:hint="eastAsia"/>
        </w:rPr>
        <w:t>霾</w:t>
      </w:r>
      <w:proofErr w:type="gramEnd"/>
      <w:r w:rsidR="00440CD6" w:rsidRPr="00440CD6">
        <w:rPr>
          <w:rFonts w:hint="eastAsia"/>
        </w:rPr>
        <w:t>优化变换（</w:t>
      </w:r>
      <w:r w:rsidR="00440CD6" w:rsidRPr="00440CD6">
        <w:rPr>
          <w:rFonts w:hint="eastAsia"/>
        </w:rPr>
        <w:t>Haze-Optimized Transformation</w:t>
      </w:r>
      <w:r w:rsidR="00440CD6" w:rsidRPr="00440CD6">
        <w:rPr>
          <w:rFonts w:hint="eastAsia"/>
        </w:rPr>
        <w:t>，</w:t>
      </w:r>
      <w:r w:rsidR="00440CD6" w:rsidRPr="00440CD6">
        <w:rPr>
          <w:rFonts w:hint="eastAsia"/>
        </w:rPr>
        <w:t>HOT</w:t>
      </w:r>
      <w:r w:rsidR="00440CD6" w:rsidRPr="00440CD6">
        <w:rPr>
          <w:rFonts w:hint="eastAsia"/>
        </w:rPr>
        <w:t>）</w:t>
      </w:r>
      <w:r w:rsidR="00440CD6">
        <w:rPr>
          <w:rFonts w:hint="eastAsia"/>
        </w:rPr>
        <w:t>是一种具有代表性的基于先验数据的</w:t>
      </w:r>
      <w:r w:rsidR="00C66769">
        <w:rPr>
          <w:rFonts w:hint="eastAsia"/>
        </w:rPr>
        <w:t>云雾去除网络</w:t>
      </w:r>
      <w:r w:rsidR="00440CD6">
        <w:rPr>
          <w:rFonts w:hint="eastAsia"/>
        </w:rPr>
        <w:t>。该方法统计并分析了遥感图像规律，提出了</w:t>
      </w:r>
      <w:r w:rsidR="00440CD6">
        <w:rPr>
          <w:rFonts w:hint="eastAsia"/>
        </w:rPr>
        <w:t>HOT</w:t>
      </w:r>
      <w:r w:rsidR="00440CD6">
        <w:rPr>
          <w:rFonts w:hint="eastAsia"/>
        </w:rPr>
        <w:t>，即</w:t>
      </w:r>
      <w:r w:rsidR="00440CD6" w:rsidRPr="00440CD6">
        <w:rPr>
          <w:rFonts w:hint="eastAsia"/>
        </w:rPr>
        <w:t>在多光谱遥感图像中，云雾（尤其是薄云或薄雾）对不同波段的影响具有一致的特性。这种一致性使得在某些波段组合（通常是近红外和短波红外波段）上，云雾的影响可以通过特定的变换或计算得到减弱甚至去除。</w:t>
      </w:r>
      <w:r w:rsidR="00440CD6" w:rsidRPr="00440CD6">
        <w:rPr>
          <w:rFonts w:hint="eastAsia"/>
        </w:rPr>
        <w:t>HOT</w:t>
      </w:r>
      <w:r w:rsidR="00440CD6" w:rsidRPr="00440CD6">
        <w:rPr>
          <w:rFonts w:hint="eastAsia"/>
        </w:rPr>
        <w:t>假设利用了这种一致性来进行云雾的检测和去除。</w:t>
      </w:r>
      <w:r w:rsidR="00621C3C">
        <w:rPr>
          <w:rFonts w:hint="eastAsia"/>
        </w:rPr>
        <w:t>除此之外，</w:t>
      </w:r>
      <w:proofErr w:type="gramStart"/>
      <w:r w:rsidR="00621C3C">
        <w:rPr>
          <w:rFonts w:hint="eastAsia"/>
        </w:rPr>
        <w:t>暗目标</w:t>
      </w:r>
      <w:proofErr w:type="gramEnd"/>
      <w:r w:rsidR="00621C3C">
        <w:rPr>
          <w:rFonts w:hint="eastAsia"/>
        </w:rPr>
        <w:t>减法</w:t>
      </w:r>
      <w:r w:rsidR="00621C3C">
        <w:fldChar w:fldCharType="begin"/>
      </w:r>
      <w:r w:rsidR="00C93B2C">
        <w:instrText xml:space="preserve"> ADDIN ZOTERO_ITEM CSL_CITATION {"citationID":"Nb2UEfDJ","properties":{"formattedCitation":"\\super [8]\\nosupersub{}","plainCitation":"[8]","noteIndex":0},"citationItems":[{"id":5746,"uris":["http://zotero.org/users/11229993/items/UL4CXM66"],"itemData":{"id":5746,"type":"article-journal","abstract":"Digital analysis of remotely sensed data has become an important component of many earth-science studies. These data are often processed through a set…","container-title":"Remote Sensing of Environment","DOI":"10.1016/0034-4257(88)90019-3","ISSN":"0034-4257","issue":"3","language":"en-US","note":"publisher: Elsevier","page":"459-479","source":"www.sciencedirect.com","title":"An improved dark-object subtraction technique for atmospheric scattering correction of multispectral data","volume":"24","issued":{"date-parts":[["1988",4,1]]},"citation-key":"ImprovedDarkobjectSubtraction1988"}}],"schema":"https://github.com/citation-style-language/schema/raw/master/csl-citation.json"} </w:instrText>
      </w:r>
      <w:r w:rsidR="00621C3C">
        <w:fldChar w:fldCharType="separate"/>
      </w:r>
      <w:r w:rsidR="00621C3C" w:rsidRPr="00621C3C">
        <w:rPr>
          <w:rFonts w:cs="Times New Roman"/>
          <w:kern w:val="0"/>
          <w:szCs w:val="24"/>
          <w:vertAlign w:val="superscript"/>
        </w:rPr>
        <w:t>[8]</w:t>
      </w:r>
      <w:r w:rsidR="00621C3C">
        <w:fldChar w:fldCharType="end"/>
      </w:r>
      <w:r w:rsidR="00621C3C">
        <w:rPr>
          <w:rFonts w:hint="eastAsia"/>
        </w:rPr>
        <w:t>、暗通道先验法</w:t>
      </w:r>
      <w:r w:rsidR="00621C3C">
        <w:fldChar w:fldCharType="begin"/>
      </w:r>
      <w:r w:rsidR="00C93B2C">
        <w:instrText xml:space="preserve"> ADDIN ZOTERO_ITEM CSL_CITATION {"citationID":"BeVnsYsu","properties":{"formattedCitation":"\\super [9]\\nosupersub{}","plainCitation":"[9]","noteIndex":0},"citationItems":[{"id":5745,"uris":["http://zotero.org/users/11229993/items/4V4XV3VP"],"itemData":{"id":5745,"type":"article-journal","container-title":"IEEE transactions on pattern analysis and machine intelligence","issue":"12","note":"publisher: IEEE","page":"2341–2353","source":"Google Scholar","title":"Single image haze removal using dark channel prior","volume":"33","author":[{"family":"He","given":"Kaiming"},{"family":"Sun","given":"Jian"},{"family":"Tang","given":"Xiaoou"}],"issued":{"date-parts":[["2010"]]},"citation-key":"heSingleImageHaze2010"}}],"schema":"https://github.com/citation-style-language/schema/raw/master/csl-citation.json"} </w:instrText>
      </w:r>
      <w:r w:rsidR="00621C3C">
        <w:fldChar w:fldCharType="separate"/>
      </w:r>
      <w:r w:rsidR="00621C3C" w:rsidRPr="00621C3C">
        <w:rPr>
          <w:rFonts w:cs="Times New Roman"/>
          <w:kern w:val="0"/>
          <w:szCs w:val="24"/>
          <w:vertAlign w:val="superscript"/>
        </w:rPr>
        <w:t>[9]</w:t>
      </w:r>
      <w:r w:rsidR="00621C3C">
        <w:fldChar w:fldCharType="end"/>
      </w:r>
      <w:r w:rsidR="00621C3C">
        <w:rPr>
          <w:rFonts w:hint="eastAsia"/>
        </w:rPr>
        <w:t>也是常用的基于先验数据的云雾去除方法。</w:t>
      </w:r>
    </w:p>
    <w:p w14:paraId="1B5E329A" w14:textId="6C2F6A38" w:rsidR="0044282C" w:rsidRDefault="0044282C" w:rsidP="006B37AC">
      <w:pPr>
        <w:ind w:firstLine="420"/>
      </w:pPr>
      <w:r>
        <w:rPr>
          <w:rFonts w:hint="eastAsia"/>
        </w:rPr>
        <w:t>随着机器学习的发展，一些研究者试图将机器学习尤其是深度学习与云雾去除结合。</w:t>
      </w:r>
      <w:r w:rsidR="00B34167">
        <w:rPr>
          <w:rFonts w:hint="eastAsia"/>
        </w:rPr>
        <w:t>Cai</w:t>
      </w:r>
      <w:r w:rsidR="00B34167">
        <w:rPr>
          <w:rFonts w:hint="eastAsia"/>
        </w:rPr>
        <w:t>等人</w:t>
      </w:r>
      <w:r w:rsidR="00344420">
        <w:fldChar w:fldCharType="begin"/>
      </w:r>
      <w:r w:rsidR="00C93B2C">
        <w:instrText xml:space="preserve"> ADDIN ZOTERO_ITEM CSL_CITATION {"citationID":"jiXVILBr","properties":{"formattedCitation":"\\super [10]\\nosupersub{}","plainCitation":"[10]","noteIndex":0},"citationItems":[{"id":5742,"uris":["http://zotero.org/users/11229993/items/5WMUBVD4"],"itemData":{"id":5742,"type":"article-journal","container-title":"IEEE transactions on image processing","DOI":"10.1109/TIP.2016.2598681","issue":"11","note":"publisher: IEEE","page":"5187–5198","source":"Google Scholar","title":"Dehazenet: An end-to-end system for single image haze removal","title-short":"Dehazenet","volume":"25","author":[{"family":"Cai","given":"Bolun"},{"family":"Xu","given":"Xiangmin"},{"family":"Jia","given":"Kui"},{"family":"Qing","given":"Chunmei"},{"family":"Tao","given":"Dacheng"}],"issued":{"date-parts":[["2016"]]},"citation-key":"caiDehazenetEndtoendSystem2016"}}],"schema":"https://github.com/citation-style-language/schema/raw/master/csl-citation.json"} </w:instrText>
      </w:r>
      <w:r w:rsidR="00344420">
        <w:fldChar w:fldCharType="separate"/>
      </w:r>
      <w:r w:rsidR="00344420" w:rsidRPr="00344420">
        <w:rPr>
          <w:rFonts w:cs="Times New Roman"/>
          <w:kern w:val="0"/>
          <w:szCs w:val="24"/>
          <w:vertAlign w:val="superscript"/>
        </w:rPr>
        <w:t>[10]</w:t>
      </w:r>
      <w:r w:rsidR="00344420">
        <w:fldChar w:fldCharType="end"/>
      </w:r>
      <w:r w:rsidR="00B34167">
        <w:rPr>
          <w:rFonts w:hint="eastAsia"/>
        </w:rPr>
        <w:t>以卷积神经网络（</w:t>
      </w:r>
      <w:r w:rsidR="00B34167">
        <w:rPr>
          <w:rFonts w:hint="eastAsia"/>
        </w:rPr>
        <w:t>C</w:t>
      </w:r>
      <w:r w:rsidR="00B34167" w:rsidRPr="006D48C3">
        <w:t xml:space="preserve">onvolutional </w:t>
      </w:r>
      <w:r w:rsidR="00B34167">
        <w:rPr>
          <w:rFonts w:hint="eastAsia"/>
        </w:rPr>
        <w:t>N</w:t>
      </w:r>
      <w:r w:rsidR="00B34167" w:rsidRPr="006D48C3">
        <w:t xml:space="preserve">eural </w:t>
      </w:r>
      <w:r w:rsidR="00B34167">
        <w:rPr>
          <w:rFonts w:hint="eastAsia"/>
        </w:rPr>
        <w:t>N</w:t>
      </w:r>
      <w:r w:rsidR="00B34167" w:rsidRPr="006D48C3">
        <w:t>etwork</w:t>
      </w:r>
      <w:r w:rsidR="00B34167">
        <w:rPr>
          <w:rFonts w:hint="eastAsia"/>
        </w:rPr>
        <w:t>，</w:t>
      </w:r>
      <w:r w:rsidR="00B34167">
        <w:rPr>
          <w:rFonts w:hint="eastAsia"/>
        </w:rPr>
        <w:t>CNN</w:t>
      </w:r>
      <w:r w:rsidR="00B34167">
        <w:rPr>
          <w:rFonts w:hint="eastAsia"/>
        </w:rPr>
        <w:t>）为基础，提出了</w:t>
      </w:r>
      <w:proofErr w:type="spellStart"/>
      <w:r w:rsidR="00B34167">
        <w:rPr>
          <w:rFonts w:hint="eastAsia"/>
        </w:rPr>
        <w:t>DehazeNet</w:t>
      </w:r>
      <w:proofErr w:type="spellEnd"/>
      <w:r w:rsidR="00B34167">
        <w:rPr>
          <w:rFonts w:hint="eastAsia"/>
        </w:rPr>
        <w:t>网络。基于该网络估计得到的大气投射率，</w:t>
      </w:r>
      <w:r w:rsidR="00344420">
        <w:rPr>
          <w:rFonts w:hint="eastAsia"/>
        </w:rPr>
        <w:t>Cai</w:t>
      </w:r>
      <w:r w:rsidR="00344420">
        <w:rPr>
          <w:rFonts w:hint="eastAsia"/>
        </w:rPr>
        <w:t>等人</w:t>
      </w:r>
      <w:r w:rsidR="00344420">
        <w:fldChar w:fldCharType="begin"/>
      </w:r>
      <w:r w:rsidR="00C93B2C">
        <w:instrText xml:space="preserve"> ADDIN ZOTERO_ITEM CSL_CITATION {"citationID":"nA6cU11e","properties":{"formattedCitation":"\\super [10]\\nosupersub{}","plainCitation":"[10]","noteIndex":0},"citationItems":[{"id":5742,"uris":["http://zotero.org/users/11229993/items/5WMUBVD4"],"itemData":{"id":5742,"type":"article-journal","container-title":"IEEE transactions on image processing","DOI":"10.1109/TIP.2016.2598681","issue":"11","note":"publisher: IEEE","page":"5187–5198","source":"Google Scholar","title":"Dehazenet: An end-to-end system for single image haze removal","title-short":"Dehazenet","volume":"25","author":[{"family":"Cai","given":"Bolun"},{"family":"Xu","given":"Xiangmin"},{"family":"Jia","given":"Kui"},{"family":"Qing","given":"Chunmei"},{"family":"Tao","given":"Dacheng"}],"issued":{"date-parts":[["2016"]]},"citation-key":"caiDehazenetEndtoendSystem2016"}}],"schema":"https://github.com/citation-style-language/schema/raw/master/csl-citation.json"} </w:instrText>
      </w:r>
      <w:r w:rsidR="00344420">
        <w:fldChar w:fldCharType="separate"/>
      </w:r>
      <w:r w:rsidR="00344420" w:rsidRPr="00344420">
        <w:rPr>
          <w:rFonts w:cs="Times New Roman"/>
          <w:kern w:val="0"/>
          <w:szCs w:val="24"/>
          <w:vertAlign w:val="superscript"/>
        </w:rPr>
        <w:t>[10]</w:t>
      </w:r>
      <w:r w:rsidR="00344420">
        <w:fldChar w:fldCharType="end"/>
      </w:r>
      <w:r w:rsidR="00344420">
        <w:rPr>
          <w:rFonts w:hint="eastAsia"/>
        </w:rPr>
        <w:t>结合大气散射模型从云雾图像中恢复晴空图像。</w:t>
      </w:r>
      <w:r w:rsidR="00A1084A">
        <w:rPr>
          <w:rFonts w:hint="eastAsia"/>
        </w:rPr>
        <w:t>Pan</w:t>
      </w:r>
      <w:r w:rsidR="00A1084A">
        <w:rPr>
          <w:rFonts w:hint="eastAsia"/>
        </w:rPr>
        <w:t>等人</w:t>
      </w:r>
      <w:r w:rsidR="00A1084A">
        <w:fldChar w:fldCharType="begin"/>
      </w:r>
      <w:r w:rsidR="00C93B2C">
        <w:instrText xml:space="preserve"> ADDIN ZOTERO_ITEM CSL_CITATION {"citationID":"cnaOzASt","properties":{"formattedCitation":"\\super [2]\\nosupersub{}","plainCitation":"[2]","noteIndex":0},"citationItems":[{"id":5730,"uris":["http://zotero.org/users/11229993/items/TQUYAPCC"],"itemData":{"id":5730,"type":"article","abstract":"Optical remote sensing imagery has been widely used in many fields due to its high resolution and stable geometric properties. However, remote sensing imagery is inevitably affected by climate, especially clouds. Removing the cloud in the high-resolution remote sensing satellite image is an indispensable pre-processing step before analyzing it. For the sake of large-scale training data, neural networks have been successful in many image processing tasks, but the use of neural networks to remove cloud in remote sensing imagery is still relatively small. We adopt generative adversarial network to solve this task and introduce the spatial attention mechanism into the remote sensing imagery cloud removal task, proposes a model named spatial attention generative adversarial network (SpA GAN), which imitates the human visual mechanism, and recognizes and focuses the cloud area with local-to-global spatial attention, thereby enhancing the information recovery of these areas and generating cloudless images with better quality...","DOI":"10.48550/arXiv.2009.13015","note":"arXiv:2009.13015 [cs, eess]","number":"arXiv:2009.13015","publisher":"arXiv","source":"arXiv.org","title":"Cloud Removal for Remote Sensing Imagery via Spatial Attention Generative Adversarial Network","URL":"http://arxiv.org/abs/2009.13015","author":[{"family":"Pan","given":"Heng"}],"accessed":{"date-parts":[["2024",8,26]]},"issued":{"date-parts":[["2020",11,14]]},"citation-key":"panCloudRemovalRemote2020"}}],"schema":"https://github.com/citation-style-language/schema/raw/master/csl-citation.json"} </w:instrText>
      </w:r>
      <w:r w:rsidR="00A1084A">
        <w:fldChar w:fldCharType="separate"/>
      </w:r>
      <w:r w:rsidR="00A1084A" w:rsidRPr="00A1084A">
        <w:rPr>
          <w:rFonts w:cs="Times New Roman"/>
          <w:kern w:val="0"/>
          <w:szCs w:val="24"/>
          <w:vertAlign w:val="superscript"/>
        </w:rPr>
        <w:t>[2]</w:t>
      </w:r>
      <w:r w:rsidR="00A1084A">
        <w:fldChar w:fldCharType="end"/>
      </w:r>
      <w:r w:rsidR="0022274D">
        <w:rPr>
          <w:rFonts w:hint="eastAsia"/>
        </w:rPr>
        <w:t>提出了一种基于</w:t>
      </w:r>
      <w:r w:rsidR="00A1084A">
        <w:rPr>
          <w:rFonts w:hint="eastAsia"/>
        </w:rPr>
        <w:t>生成式对抗网络（</w:t>
      </w:r>
      <w:r w:rsidR="00A1084A">
        <w:rPr>
          <w:rFonts w:hint="eastAsia"/>
        </w:rPr>
        <w:t xml:space="preserve">Generative Adversarial </w:t>
      </w:r>
      <w:proofErr w:type="spellStart"/>
      <w:r w:rsidR="00A1084A">
        <w:rPr>
          <w:rFonts w:hint="eastAsia"/>
        </w:rPr>
        <w:t>Networks,GAN</w:t>
      </w:r>
      <w:proofErr w:type="spellEnd"/>
      <w:r w:rsidR="00A1084A">
        <w:fldChar w:fldCharType="begin"/>
      </w:r>
      <w:r w:rsidR="00C93B2C">
        <w:instrText xml:space="preserve"> ADDIN ZOTERO_ITEM CSL_CITATION {"citationID":"ThPytQkd","properties":{"formattedCitation":"\\super [11]\\nosupersub{}","plainCitation":"[11]","noteIndex":0},"citationItems":[{"id":1875,"uris":["http://zotero.org/users/11229993/items/H8UUXLVB"],"itemData":{"id":1875,"type":"paper-conference","abstract":"We propose a new framework for estimating generative models via adversarial nets,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quantitatively evaluation of the generated samples.","container-title":"Advances in Neural Information Processing Systems","publisher":"Curran Associates, Inc.","source":"Neural Information Processing Systems","title":"Generative Adversarial Nets","URL":"https://proceedings.neurips.cc/paper_files/paper/2014/hash/5ca3e9b122f61f8f06494c97b1afccf3-Abstract.html","volume":"27","author":[{"family":"Goodfellow","given":"Ian"},{"family":"Pouget-Abadie","given":"Jean"},{"family":"Mirza","given":"Mehdi"},{"family":"Xu","given":"Bing"},{"family":"Warde-Farley","given":"David"},{"family":"Ozair","given":"Sherjil"},{"family":"Courville","given":"Aaron"},{"family":"Bengio","given":"Yoshua"}],"accessed":{"date-parts":[["2023",10,29]]},"issued":{"date-parts":[["2014"]]},"citation-key":"goodfellowGenerativeAdversarialNets2014"}}],"schema":"https://github.com/citation-style-language/schema/raw/master/csl-citation.json"} </w:instrText>
      </w:r>
      <w:r w:rsidR="00A1084A">
        <w:fldChar w:fldCharType="separate"/>
      </w:r>
      <w:r w:rsidR="00182B7D" w:rsidRPr="00182B7D">
        <w:rPr>
          <w:rFonts w:cs="Times New Roman"/>
          <w:kern w:val="0"/>
          <w:szCs w:val="24"/>
          <w:vertAlign w:val="superscript"/>
        </w:rPr>
        <w:t>[11]</w:t>
      </w:r>
      <w:r w:rsidR="00A1084A">
        <w:fldChar w:fldCharType="end"/>
      </w:r>
      <w:r w:rsidR="00A1084A">
        <w:rPr>
          <w:rFonts w:hint="eastAsia"/>
        </w:rPr>
        <w:t>）</w:t>
      </w:r>
      <w:r w:rsidR="0022274D">
        <w:rPr>
          <w:rFonts w:hint="eastAsia"/>
        </w:rPr>
        <w:t>的云雾去除方法，其名为</w:t>
      </w:r>
      <w:r w:rsidR="0022274D" w:rsidRPr="0022274D">
        <w:rPr>
          <w:rFonts w:hint="eastAsia"/>
        </w:rPr>
        <w:t>Spatial Attention Generative Adversarial Network</w:t>
      </w:r>
      <w:r w:rsidR="0022274D" w:rsidRPr="0022274D">
        <w:rPr>
          <w:rFonts w:hint="eastAsia"/>
        </w:rPr>
        <w:t>（</w:t>
      </w:r>
      <w:proofErr w:type="spellStart"/>
      <w:r w:rsidR="0022274D" w:rsidRPr="0022274D">
        <w:rPr>
          <w:rFonts w:hint="eastAsia"/>
        </w:rPr>
        <w:t>SpA</w:t>
      </w:r>
      <w:proofErr w:type="spellEnd"/>
      <w:r w:rsidR="0022274D" w:rsidRPr="0022274D">
        <w:rPr>
          <w:rFonts w:hint="eastAsia"/>
        </w:rPr>
        <w:t xml:space="preserve"> GAN</w:t>
      </w:r>
      <w:r w:rsidR="0022274D" w:rsidRPr="0022274D">
        <w:rPr>
          <w:rFonts w:hint="eastAsia"/>
        </w:rPr>
        <w:t>）</w:t>
      </w:r>
      <w:r w:rsidR="0022274D">
        <w:rPr>
          <w:rFonts w:hint="eastAsia"/>
        </w:rPr>
        <w:t>。该网络</w:t>
      </w:r>
      <w:r w:rsidR="0022274D" w:rsidRPr="0022274D">
        <w:rPr>
          <w:rFonts w:hint="eastAsia"/>
        </w:rPr>
        <w:t>首次在云雾去除任务中引入了空间注意力机制</w:t>
      </w:r>
      <w:r w:rsidR="0022274D">
        <w:rPr>
          <w:rFonts w:hint="eastAsia"/>
        </w:rPr>
        <w:t>，</w:t>
      </w:r>
      <w:r w:rsidR="0022274D" w:rsidRPr="0022274D">
        <w:rPr>
          <w:rFonts w:hint="eastAsia"/>
        </w:rPr>
        <w:t>通过模拟人类视觉系统的机制，识别并聚焦云区，增强这些区域的信息恢复能力。</w:t>
      </w:r>
    </w:p>
    <w:p w14:paraId="72E7EFD7" w14:textId="23AC0C97" w:rsidR="007566EF" w:rsidRDefault="008F0D1B" w:rsidP="00587E94">
      <w:pPr>
        <w:pStyle w:val="2"/>
        <w:keepNext w:val="0"/>
        <w:keepLines w:val="0"/>
        <w:rPr>
          <w:rFonts w:hint="eastAsia"/>
        </w:rPr>
      </w:pPr>
      <w:r>
        <w:rPr>
          <w:rFonts w:hint="eastAsia"/>
        </w:rPr>
        <w:t>图像</w:t>
      </w:r>
      <w:r w:rsidR="007566EF" w:rsidRPr="00CD0A7D">
        <w:t>风格迁移</w:t>
      </w:r>
    </w:p>
    <w:p w14:paraId="3B69910D" w14:textId="7B5D2BC3" w:rsidR="008F0D1B" w:rsidRDefault="008F0D1B" w:rsidP="00BA044D">
      <w:pPr>
        <w:ind w:firstLine="420"/>
      </w:pPr>
      <w:r>
        <w:rPr>
          <w:rFonts w:hint="eastAsia"/>
        </w:rPr>
        <w:t>图像风格迁移可以被定义为如下任务：</w:t>
      </w:r>
      <w:r w:rsidR="00464CA9">
        <w:rPr>
          <w:rFonts w:hint="eastAsia"/>
        </w:rPr>
        <w:t>在图像域中获取一张风格化图像，</w:t>
      </w:r>
      <w:proofErr w:type="gramStart"/>
      <w:r w:rsidR="00464CA9">
        <w:rPr>
          <w:rFonts w:hint="eastAsia"/>
        </w:rPr>
        <w:t>该风格</w:t>
      </w:r>
      <w:proofErr w:type="gramEnd"/>
      <w:r w:rsidR="00464CA9">
        <w:rPr>
          <w:rFonts w:hint="eastAsia"/>
        </w:rPr>
        <w:t>化图像具有某张特定图像的内容信息，同时与另一张图像的风格信息类似。</w:t>
      </w:r>
      <w:r w:rsidR="002F47D8">
        <w:rPr>
          <w:rFonts w:hint="eastAsia"/>
        </w:rPr>
        <w:t>风格迁移任务中，提供内容信息的图像被称作内容图像，提供风格信息的图像被称作风格图像。</w:t>
      </w:r>
      <w:r w:rsidR="004F3493">
        <w:rPr>
          <w:rFonts w:hint="eastAsia"/>
        </w:rPr>
        <w:t>尽管风格迁移工作中风格图像往往是艺术作品，但也可以由真实图像提供所需的风格信息。</w:t>
      </w:r>
    </w:p>
    <w:p w14:paraId="0541856E" w14:textId="5AD44626" w:rsidR="00637E3C" w:rsidRDefault="00BA044D" w:rsidP="007055EF">
      <w:pPr>
        <w:ind w:firstLine="420"/>
      </w:pPr>
      <w:r>
        <w:rPr>
          <w:rFonts w:hint="eastAsia"/>
        </w:rPr>
        <w:t>风格迁移算法的出现可以追溯到</w:t>
      </w:r>
      <w:r>
        <w:rPr>
          <w:rFonts w:hint="eastAsia"/>
        </w:rPr>
        <w:t>20</w:t>
      </w:r>
      <w:r>
        <w:rPr>
          <w:rFonts w:hint="eastAsia"/>
        </w:rPr>
        <w:t>世纪</w:t>
      </w:r>
      <w:r w:rsidR="008F0D1B">
        <w:rPr>
          <w:rFonts w:hint="eastAsia"/>
        </w:rPr>
        <w:t>90</w:t>
      </w:r>
      <w:r w:rsidR="008F0D1B">
        <w:rPr>
          <w:rFonts w:hint="eastAsia"/>
        </w:rPr>
        <w:t>年代中期</w:t>
      </w:r>
      <w:r w:rsidR="008F0D1B">
        <w:fldChar w:fldCharType="begin"/>
      </w:r>
      <w:r w:rsidR="00182B7D">
        <w:instrText xml:space="preserve"> ADDIN ZOTERO_ITEM CSL_CITATION {"citationID":"UIPiP9Sc","properties":{"formattedCitation":"\\super [12]\\nosupersub{}","plainCitation":"[12]","noteIndex":0},"citationItems":[{"id":773,"uris":["http://zotero.org/users/11229993/items/2MVWSEBU"],"itemData":{"id":773,"type":"article-journal","abstract":"Traditional methods of style transfer emphasize primarily the transfer of artistic styles. In recent years, style transfer has expanded beyond the realm of artistic expression to encompass fields such as medicine, industry, and literature. Currently, the style transfer algorithm generating the most attention is the Generative Adversarial Networks (GANs) approach. In this paper, we provide a summary and analysis of the style transfer algorithm based on convolutional neural networks from the perspective of GANs. We review the development process from traditional style transfer algorithms to convolutional neural network-based ones, evaluate their effectiveness and application value, and discuss future research directions and challenges for generative adversarial network-based style transfer algorithms.","container-title":"Computers and Electrical Engineering","DOI":"10.1016/j.compeleceng.2023.108723","ISSN":"0045-7906","journalAbbreviation":"Computers and Electrical Engineering","page":"108723","source":"ScienceDirect","title":"Image neural style transfer: A review","title-short":"Image neural style transfer","volume":"108","author":[{"family":"Cai","given":"Qiang"},{"family":"Ma","given":"Mengxu"},{"family":"Wang","given":"Chen"},{"family":"Li","given":"Haisheng"}],"issued":{"date-parts":[["2023",5,1]]},"citation-key":"caiImageNeuralStyle2023"}}],"schema":"https://github.com/citation-style-language/schema/raw/master/csl-citation.json"} </w:instrText>
      </w:r>
      <w:r w:rsidR="008F0D1B">
        <w:fldChar w:fldCharType="separate"/>
      </w:r>
      <w:r w:rsidR="00182B7D" w:rsidRPr="00182B7D">
        <w:rPr>
          <w:rFonts w:cs="Times New Roman"/>
          <w:kern w:val="0"/>
          <w:szCs w:val="24"/>
          <w:vertAlign w:val="superscript"/>
        </w:rPr>
        <w:t>[12]</w:t>
      </w:r>
      <w:r w:rsidR="008F0D1B">
        <w:fldChar w:fldCharType="end"/>
      </w:r>
      <w:r w:rsidR="008F0D1B">
        <w:rPr>
          <w:rFonts w:hint="eastAsia"/>
        </w:rPr>
        <w:t>。从该时期开始到</w:t>
      </w:r>
      <w:r w:rsidR="008F0D1B">
        <w:rPr>
          <w:rFonts w:hint="eastAsia"/>
        </w:rPr>
        <w:t>2016</w:t>
      </w:r>
      <w:r w:rsidR="008F0D1B">
        <w:fldChar w:fldCharType="begin"/>
      </w:r>
      <w:r w:rsidR="00182B7D">
        <w:instrText xml:space="preserve"> ADDIN ZOTERO_ITEM CSL_CITATION {"citationID":"lHNNy7OY","properties":{"formattedCitation":"\\super [13]\\nosupersub{}","plainCitation":"[13]","noteIndex":0},"citationItems":[{"id":237,"uris":["http://zotero.org/users/11229993/items/2STWR2SE"],"itemData":{"id":237,"type":"paper-conference","abstract":"Rendering the semantic content of an image in different styles is a difﬁcult image processing task. Arguably, a major limiting factor for previous approaches has been the lack of image representations that explicitly represent semantic information and, thus, allow to separate image content from style. Here we use image representations derived from Convolutional Neural Networks optimised for object recognition, which make high level image information explicit. We introduce A Neural Algorithm of Artistic Style that can separate and recombine the image content and style of natural images. The algorithm allows us to produce new images of high perceptual quality that combine the content of an arbitrary photograph with the appearance of numerous wellknown artworks. Our results provide new insights into the deep image representations learned by Convolutional Neural Networks and demonstrate their potential for high level image synthesis and manipulation.","container-title":"2016 IEEE Conference on Computer Vision and Pattern Recognition (CVPR)","DOI":"10.1109/CVPR.2016.265","event-place":"Las Vegas, NV, USA","event-title":"2016 IEEE Conference on Computer Vision and Pattern Recognition (CVPR)","ISBN":"978-1-4673-8851-1","language":"en","note":"rate: 5","page":"2414-2423","publisher":"IEEE","publisher-place":"Las Vegas, NV, USA","source":"DOI.org (Crossref)","title":"Image Style Transfer Using Convolutional Neural Networks","URL":"http://ieeexplore.ieee.org/document/7780634/","author":[{"family":"Gatys","given":"Leon A."},{"family":"Ecker","given":"Alexander S."},{"family":"Bethge","given":"Matthias"}],"accessed":{"date-parts":[["2023",4,13]]},"issued":{"date-parts":[["2016",6]]},"citation-key":"gatysImageStyleTransfer2016"}}],"schema":"https://github.com/citation-style-language/schema/raw/master/csl-citation.json"} </w:instrText>
      </w:r>
      <w:r w:rsidR="008F0D1B">
        <w:fldChar w:fldCharType="separate"/>
      </w:r>
      <w:r w:rsidR="00182B7D" w:rsidRPr="00182B7D">
        <w:rPr>
          <w:rFonts w:cs="Times New Roman"/>
          <w:kern w:val="0"/>
          <w:szCs w:val="24"/>
          <w:vertAlign w:val="superscript"/>
        </w:rPr>
        <w:t>[13]</w:t>
      </w:r>
      <w:r w:rsidR="008F0D1B">
        <w:fldChar w:fldCharType="end"/>
      </w:r>
      <w:r w:rsidR="008F0D1B">
        <w:rPr>
          <w:rFonts w:hint="eastAsia"/>
        </w:rPr>
        <w:t>出现的风格迁移成果往往以数学建模或纹理模拟为主要特征，</w:t>
      </w:r>
      <w:r w:rsidR="009A4FA8">
        <w:rPr>
          <w:rFonts w:hint="eastAsia"/>
        </w:rPr>
        <w:t>该类成果</w:t>
      </w:r>
      <w:r w:rsidR="00E14E08">
        <w:rPr>
          <w:rFonts w:hint="eastAsia"/>
        </w:rPr>
        <w:t>被</w:t>
      </w:r>
      <w:r w:rsidR="009A4FA8">
        <w:rPr>
          <w:rFonts w:hint="eastAsia"/>
        </w:rPr>
        <w:t>归为</w:t>
      </w:r>
      <w:r w:rsidR="00E14E08">
        <w:rPr>
          <w:rFonts w:hint="eastAsia"/>
        </w:rPr>
        <w:t>传统风格迁移</w:t>
      </w:r>
      <w:r w:rsidR="009A4FA8">
        <w:rPr>
          <w:rFonts w:hint="eastAsia"/>
        </w:rPr>
        <w:t>成果</w:t>
      </w:r>
      <w:r w:rsidR="00E14E08">
        <w:rPr>
          <w:rFonts w:hint="eastAsia"/>
        </w:rPr>
        <w:t>。</w:t>
      </w:r>
      <w:r w:rsidR="00AB1169">
        <w:rPr>
          <w:rFonts w:hint="eastAsia"/>
        </w:rPr>
        <w:t>传统风格迁移成果可以通过多种方式实现，基于</w:t>
      </w:r>
      <w:r w:rsidR="00C45FF4">
        <w:rPr>
          <w:rFonts w:hint="eastAsia"/>
        </w:rPr>
        <w:t>风格</w:t>
      </w:r>
      <w:r w:rsidR="00CF3DF0">
        <w:rPr>
          <w:rFonts w:hint="eastAsia"/>
        </w:rPr>
        <w:t>原</w:t>
      </w:r>
      <w:r w:rsidR="00C45FF4">
        <w:rPr>
          <w:rFonts w:hint="eastAsia"/>
        </w:rPr>
        <w:t>语</w:t>
      </w:r>
      <w:r w:rsidR="00AB1169">
        <w:rPr>
          <w:rFonts w:hint="eastAsia"/>
        </w:rPr>
        <w:t>的风格迁移（</w:t>
      </w:r>
      <w:r w:rsidR="00821200">
        <w:rPr>
          <w:rFonts w:hint="eastAsia"/>
        </w:rPr>
        <w:t>P</w:t>
      </w:r>
      <w:r w:rsidR="00821200" w:rsidRPr="00821200">
        <w:t>rimitives</w:t>
      </w:r>
      <w:r w:rsidR="00AB1169" w:rsidRPr="00AB1169">
        <w:rPr>
          <w:rFonts w:hint="eastAsia"/>
        </w:rPr>
        <w:t>-Based Rendering</w:t>
      </w:r>
      <w:r w:rsidR="00AB1169" w:rsidRPr="00AB1169">
        <w:rPr>
          <w:rFonts w:hint="eastAsia"/>
        </w:rPr>
        <w:t>，</w:t>
      </w:r>
      <w:r w:rsidR="00821200">
        <w:rPr>
          <w:rFonts w:hint="eastAsia"/>
        </w:rPr>
        <w:t>P</w:t>
      </w:r>
      <w:r w:rsidR="00AB1169" w:rsidRPr="00AB1169">
        <w:rPr>
          <w:rFonts w:hint="eastAsia"/>
        </w:rPr>
        <w:t>BR</w:t>
      </w:r>
      <w:r w:rsidR="00AB1169" w:rsidRPr="00AB1169">
        <w:rPr>
          <w:rFonts w:hint="eastAsia"/>
        </w:rPr>
        <w:t>）</w:t>
      </w:r>
      <w:r w:rsidR="00AB1169">
        <w:rPr>
          <w:rFonts w:hint="eastAsia"/>
        </w:rPr>
        <w:t>是一个较为常见的方法。</w:t>
      </w:r>
      <w:r w:rsidR="00D05513">
        <w:rPr>
          <w:rFonts w:hint="eastAsia"/>
        </w:rPr>
        <w:t>该类方法的核心思想是</w:t>
      </w:r>
      <w:ins w:id="0" w:author="Xiaotong Zhou" w:date="2024-08-28T15:25:00Z" w16du:dateUtc="2024-08-28T07:25:00Z">
        <w:r w:rsidR="00ED1E89">
          <w:rPr>
            <w:rFonts w:hint="eastAsia"/>
          </w:rPr>
          <w:t>于空白图像上</w:t>
        </w:r>
      </w:ins>
      <w:r w:rsidR="00D05513">
        <w:rPr>
          <w:rFonts w:hint="eastAsia"/>
        </w:rPr>
        <w:t>操作如虚拟笔触、点划与阴影等风格</w:t>
      </w:r>
      <w:r w:rsidR="00C45FF4">
        <w:rPr>
          <w:rFonts w:hint="eastAsia"/>
        </w:rPr>
        <w:t>原语</w:t>
      </w:r>
      <w:r w:rsidR="00D05513">
        <w:rPr>
          <w:rFonts w:hint="eastAsia"/>
        </w:rPr>
        <w:t>，以模拟特定风格。</w:t>
      </w:r>
      <w:del w:id="1" w:author="Xiaotong Zhou" w:date="2024-08-28T15:26:00Z" w16du:dateUtc="2024-08-28T07:26:00Z">
        <w:r w:rsidR="00D05513" w:rsidDel="00ED1E89">
          <w:rPr>
            <w:rFonts w:hint="eastAsia"/>
          </w:rPr>
          <w:delText>这些风格</w:delText>
        </w:r>
        <w:r w:rsidR="00C45FF4" w:rsidDel="00ED1E89">
          <w:rPr>
            <w:rFonts w:hint="eastAsia"/>
          </w:rPr>
          <w:delText>原语</w:delText>
        </w:r>
        <w:r w:rsidR="00D05513" w:rsidDel="00ED1E89">
          <w:rPr>
            <w:rFonts w:hint="eastAsia"/>
          </w:rPr>
          <w:delText>在</w:delText>
        </w:r>
        <w:r w:rsidR="00D05513" w:rsidDel="00ED1E89">
          <w:rPr>
            <w:rFonts w:hint="eastAsia"/>
          </w:rPr>
          <w:delText>EBR</w:delText>
        </w:r>
        <w:r w:rsidR="00D05513" w:rsidDel="00ED1E89">
          <w:rPr>
            <w:rFonts w:hint="eastAsia"/>
          </w:rPr>
          <w:delText>算法的处理下自动编辑一个或多个空白图像，以类似绘画的方式完成风格化。</w:delText>
        </w:r>
      </w:del>
      <w:del w:id="2" w:author="Xiaotong Zhou" w:date="2024-08-28T15:25:00Z" w16du:dateUtc="2024-08-28T07:25:00Z">
        <w:r w:rsidR="00D05513" w:rsidDel="00ED1E89">
          <w:rPr>
            <w:rFonts w:hint="eastAsia"/>
          </w:rPr>
          <w:delText>该类方法的优势在于能够模拟</w:delText>
        </w:r>
        <w:r w:rsidR="00D05513" w:rsidRPr="00D05513" w:rsidDel="00ED1E89">
          <w:rPr>
            <w:rFonts w:hint="eastAsia"/>
          </w:rPr>
          <w:delText>多样化的艺术风格，且在处理细节方面具有较高的精度。</w:delText>
        </w:r>
      </w:del>
    </w:p>
    <w:p w14:paraId="03C180F5" w14:textId="76A4570D" w:rsidR="00637E3C" w:rsidRDefault="004F09E2" w:rsidP="00637E3C">
      <w:pPr>
        <w:ind w:firstLine="420"/>
      </w:pPr>
      <w:r>
        <w:rPr>
          <w:rFonts w:hint="eastAsia"/>
        </w:rPr>
        <w:t>基于图像示例的风格迁移方法是另一种传统风格迁移方法，该类方法通过分析一个内容</w:t>
      </w:r>
      <w:r w:rsidR="00026A9C">
        <w:t>—</w:t>
      </w:r>
      <w:r w:rsidR="00026A9C">
        <w:rPr>
          <w:rFonts w:hint="eastAsia"/>
        </w:rPr>
        <w:t>风格</w:t>
      </w:r>
      <w:r>
        <w:rPr>
          <w:rFonts w:hint="eastAsia"/>
        </w:rPr>
        <w:t>示例对学习二者之间的映射关系。内容</w:t>
      </w:r>
      <w:r w:rsidR="00564A75">
        <w:t>—</w:t>
      </w:r>
      <w:r w:rsidR="00564A75">
        <w:rPr>
          <w:rFonts w:hint="eastAsia"/>
        </w:rPr>
        <w:t>风格</w:t>
      </w:r>
      <w:r>
        <w:rPr>
          <w:rFonts w:hint="eastAsia"/>
        </w:rPr>
        <w:t>示例对是一组图像信息的两个不同版本，二者具有相同或类似的内容信息与差别较大的风格信息。</w:t>
      </w:r>
      <w:r w:rsidR="007055EF">
        <w:rPr>
          <w:rFonts w:hint="eastAsia"/>
        </w:rPr>
        <w:t>获取映射关系后，该这类方法通常编码一组启发式规则，以描绘预定的风格</w:t>
      </w:r>
      <w:r w:rsidR="007B0BC3">
        <w:rPr>
          <w:rFonts w:hint="eastAsia"/>
        </w:rPr>
        <w:t>。</w:t>
      </w:r>
    </w:p>
    <w:p w14:paraId="49A10FFD" w14:textId="19AC9831" w:rsidR="008B16F9" w:rsidRDefault="00564A75" w:rsidP="000D1E84">
      <w:pPr>
        <w:ind w:firstLine="420"/>
      </w:pPr>
      <w:r>
        <w:rPr>
          <w:rFonts w:hint="eastAsia"/>
        </w:rPr>
        <w:t>基于滤镜的风格迁移则是利用各种图像处理滤镜以实现风格迁移的传统风格迁移方法</w:t>
      </w:r>
      <w:r w:rsidR="00960EEF">
        <w:rPr>
          <w:rFonts w:hint="eastAsia"/>
        </w:rPr>
        <w:t>。该类利用交互技术（如人类注视追踪器、重要性图等）以探索风格图像的不同层次，</w:t>
      </w:r>
      <w:r w:rsidR="000D1E84">
        <w:rPr>
          <w:rFonts w:hint="eastAsia"/>
        </w:rPr>
        <w:t>通过分割源图像的不同分辨率版本构建的区域包含层级，以实现不同层次的抽象表示，最终</w:t>
      </w:r>
      <w:r w:rsidR="00960EEF">
        <w:rPr>
          <w:rFonts w:hint="eastAsia"/>
        </w:rPr>
        <w:t>创建不同滤镜。</w:t>
      </w:r>
    </w:p>
    <w:p w14:paraId="631D5AD6" w14:textId="121185BB" w:rsidR="00577FE8" w:rsidRDefault="001C3110" w:rsidP="000D1E84">
      <w:pPr>
        <w:ind w:firstLine="420"/>
      </w:pPr>
      <w:r>
        <w:rPr>
          <w:rFonts w:hint="eastAsia"/>
        </w:rPr>
        <w:t>随着深度学习的发展，风格迁移也由传统方法向深度学习方法转变</w:t>
      </w:r>
      <w:r w:rsidR="00A26273">
        <w:rPr>
          <w:rFonts w:hint="eastAsia"/>
        </w:rPr>
        <w:t>，利用神经网络进行风格迁移的方法被称作神经风格迁移。神经风格迁移从</w:t>
      </w:r>
      <w:r w:rsidR="00A26273">
        <w:rPr>
          <w:rFonts w:hint="eastAsia"/>
        </w:rPr>
        <w:t>2016</w:t>
      </w:r>
      <w:r w:rsidR="00A26273">
        <w:rPr>
          <w:rFonts w:hint="eastAsia"/>
        </w:rPr>
        <w:t>年</w:t>
      </w:r>
      <w:r w:rsidR="00A26273">
        <w:fldChar w:fldCharType="begin"/>
      </w:r>
      <w:r w:rsidR="00182B7D">
        <w:instrText xml:space="preserve"> ADDIN ZOTERO_ITEM CSL_CITATION {"citationID":"jRNb6Kwv","properties":{"formattedCitation":"\\super [13]\\nosupersub{}","plainCitation":"[13]","noteIndex":0},"citationItems":[{"id":237,"uris":["http://zotero.org/users/11229993/items/2STWR2SE"],"itemData":{"id":237,"type":"paper-conference","abstract":"Rendering the semantic content of an image in different styles is a difﬁcult image processing task. Arguably, a major limiting factor for previous approaches has been the lack of image representations that explicitly represent semantic information and, thus, allow to separate image content from style. Here we use image representations derived from Convolutional Neural Networks optimised for object recognition, which make high level image information explicit. We introduce A Neural Algorithm of Artistic Style that can separate and recombine the image content and style of natural images. The algorithm allows us to produce new images of high perceptual quality that combine the content of an arbitrary photograph with the appearance of numerous wellknown artworks. Our results provide new insights into the deep image representations learned by Convolutional Neural Networks and demonstrate their potential for high level image synthesis and manipulation.","container-title":"2016 IEEE Conference on Computer Vision and Pattern Recognition (CVPR)","DOI":"10.1109/CVPR.2016.265","event-place":"Las Vegas, NV, USA","event-title":"2016 IEEE Conference on Computer Vision and Pattern Recognition (CVPR)","ISBN":"978-1-4673-8851-1","language":"en","note":"rate: 5","page":"2414-2423","publisher":"IEEE","publisher-place":"Las Vegas, NV, USA","source":"DOI.org (Crossref)","title":"Image Style Transfer Using Convolutional Neural Networks","URL":"http://ieeexplore.ieee.org/document/7780634/","author":[{"family":"Gatys","given":"Leon A."},{"family":"Ecker","given":"Alexander S."},{"family":"Bethge","given":"Matthias"}],"accessed":{"date-parts":[["2023",4,13]]},"issued":{"date-parts":[["2016",6]]},"citation-key":"gatysImageStyleTransfer2016"}}],"schema":"https://github.com/citation-style-language/schema/raw/master/csl-citation.json"} </w:instrText>
      </w:r>
      <w:r w:rsidR="00A26273">
        <w:fldChar w:fldCharType="separate"/>
      </w:r>
      <w:r w:rsidR="00182B7D" w:rsidRPr="00182B7D">
        <w:rPr>
          <w:rFonts w:cs="Times New Roman"/>
          <w:kern w:val="0"/>
          <w:szCs w:val="24"/>
          <w:vertAlign w:val="superscript"/>
        </w:rPr>
        <w:t>[13]</w:t>
      </w:r>
      <w:r w:rsidR="00A26273">
        <w:fldChar w:fldCharType="end"/>
      </w:r>
      <w:r w:rsidR="00A26273">
        <w:rPr>
          <w:rFonts w:hint="eastAsia"/>
        </w:rPr>
        <w:t>发展至今可以大致分为</w:t>
      </w:r>
      <w:r w:rsidR="00080E6D">
        <w:rPr>
          <w:rFonts w:hint="eastAsia"/>
        </w:rPr>
        <w:t>两</w:t>
      </w:r>
      <w:r w:rsidR="00A26273">
        <w:rPr>
          <w:rFonts w:hint="eastAsia"/>
        </w:rPr>
        <w:t>个阶段：</w:t>
      </w:r>
      <w:r w:rsidR="00DF1400">
        <w:rPr>
          <w:rFonts w:hint="eastAsia"/>
        </w:rPr>
        <w:t>基于像素迭代的风格迁移、</w:t>
      </w:r>
      <w:r w:rsidR="006B05E9">
        <w:rPr>
          <w:rFonts w:hint="eastAsia"/>
        </w:rPr>
        <w:t>基于模型迭代的快速风格迁移</w:t>
      </w:r>
      <w:r w:rsidR="00DF1400">
        <w:rPr>
          <w:rFonts w:hint="eastAsia"/>
        </w:rPr>
        <w:t>。</w:t>
      </w:r>
    </w:p>
    <w:p w14:paraId="31991531" w14:textId="25C4ADE3" w:rsidR="001C3110" w:rsidRDefault="00CA4395" w:rsidP="000D1E84">
      <w:pPr>
        <w:ind w:firstLine="420"/>
      </w:pPr>
      <w:r>
        <w:rPr>
          <w:rFonts w:hint="eastAsia"/>
        </w:rPr>
        <w:lastRenderedPageBreak/>
        <w:t>基于像素迭代的风格迁移方法是神经风格迁移发展的第一阶段。</w:t>
      </w:r>
      <w:r w:rsidR="00577FE8">
        <w:rPr>
          <w:rFonts w:hint="eastAsia"/>
        </w:rPr>
        <w:t>作为早期阶段，</w:t>
      </w:r>
      <w:r w:rsidR="00CF1F71">
        <w:rPr>
          <w:rFonts w:hint="eastAsia"/>
        </w:rPr>
        <w:t>该类方法</w:t>
      </w:r>
      <w:r w:rsidR="00F55A36">
        <w:rPr>
          <w:rFonts w:hint="eastAsia"/>
        </w:rPr>
        <w:t>的</w:t>
      </w:r>
      <w:r w:rsidR="00577FE8">
        <w:rPr>
          <w:rFonts w:hint="eastAsia"/>
        </w:rPr>
        <w:t>核心思想在于利用神经网络与损失函数优化噪声图，该噪声图中的数值被认为是神经网络中的参数，并利用损失函数对该噪声图进行反向传播，以达成风格迁移的目标。</w:t>
      </w:r>
      <w:proofErr w:type="spellStart"/>
      <w:r w:rsidR="006D48C3">
        <w:rPr>
          <w:rFonts w:hint="eastAsia"/>
        </w:rPr>
        <w:t>Gatys</w:t>
      </w:r>
      <w:proofErr w:type="spellEnd"/>
      <w:r w:rsidR="006D48C3">
        <w:rPr>
          <w:rFonts w:hint="eastAsia"/>
        </w:rPr>
        <w:t>等人</w:t>
      </w:r>
      <w:r w:rsidR="006D48C3">
        <w:fldChar w:fldCharType="begin"/>
      </w:r>
      <w:r w:rsidR="00182B7D">
        <w:instrText xml:space="preserve"> ADDIN ZOTERO_ITEM CSL_CITATION {"citationID":"DpalnYKd","properties":{"formattedCitation":"\\super [13]\\nosupersub{}","plainCitation":"[13]","noteIndex":0},"citationItems":[{"id":237,"uris":["http://zotero.org/users/11229993/items/2STWR2SE"],"itemData":{"id":237,"type":"paper-conference","abstract":"Rendering the semantic content of an image in different styles is a difﬁcult image processing task. Arguably, a major limiting factor for previous approaches has been the lack of image representations that explicitly represent semantic information and, thus, allow to separate image content from style. Here we use image representations derived from Convolutional Neural Networks optimised for object recognition, which make high level image information explicit. We introduce A Neural Algorithm of Artistic Style that can separate and recombine the image content and style of natural images. The algorithm allows us to produce new images of high perceptual quality that combine the content of an arbitrary photograph with the appearance of numerous wellknown artworks. Our results provide new insights into the deep image representations learned by Convolutional Neural Networks and demonstrate their potential for high level image synthesis and manipulation.","container-title":"2016 IEEE Conference on Computer Vision and Pattern Recognition (CVPR)","DOI":"10.1109/CVPR.2016.265","event-place":"Las Vegas, NV, USA","event-title":"2016 IEEE Conference on Computer Vision and Pattern Recognition (CVPR)","ISBN":"978-1-4673-8851-1","language":"en","note":"rate: 5","page":"2414-2423","publisher":"IEEE","publisher-place":"Las Vegas, NV, USA","source":"DOI.org (Crossref)","title":"Image Style Transfer Using Convolutional Neural Networks","URL":"http://ieeexplore.ieee.org/document/7780634/","author":[{"family":"Gatys","given":"Leon A."},{"family":"Ecker","given":"Alexander S."},{"family":"Bethge","given":"Matthias"}],"accessed":{"date-parts":[["2023",4,13]]},"issued":{"date-parts":[["2016",6]]},"citation-key":"gatysImageStyleTransfer2016"}}],"schema":"https://github.com/citation-style-language/schema/raw/master/csl-citation.json"} </w:instrText>
      </w:r>
      <w:r w:rsidR="006D48C3">
        <w:fldChar w:fldCharType="separate"/>
      </w:r>
      <w:r w:rsidR="00182B7D" w:rsidRPr="00182B7D">
        <w:rPr>
          <w:rFonts w:cs="Times New Roman"/>
          <w:kern w:val="0"/>
          <w:szCs w:val="24"/>
          <w:vertAlign w:val="superscript"/>
        </w:rPr>
        <w:t>[13]</w:t>
      </w:r>
      <w:r w:rsidR="006D48C3">
        <w:fldChar w:fldCharType="end"/>
      </w:r>
      <w:r w:rsidR="006D48C3">
        <w:rPr>
          <w:rFonts w:hint="eastAsia"/>
        </w:rPr>
        <w:t>于</w:t>
      </w:r>
      <w:r w:rsidR="006D48C3">
        <w:rPr>
          <w:rFonts w:hint="eastAsia"/>
        </w:rPr>
        <w:t>2016</w:t>
      </w:r>
      <w:r w:rsidR="006D48C3">
        <w:rPr>
          <w:rFonts w:hint="eastAsia"/>
        </w:rPr>
        <w:t>年率先将</w:t>
      </w:r>
      <w:r w:rsidR="00B34167">
        <w:rPr>
          <w:rFonts w:hint="eastAsia"/>
        </w:rPr>
        <w:t>CNN</w:t>
      </w:r>
      <w:r w:rsidR="006D48C3">
        <w:rPr>
          <w:rFonts w:hint="eastAsia"/>
        </w:rPr>
        <w:t>与风格迁移结合，利用一个</w:t>
      </w:r>
      <w:proofErr w:type="gramStart"/>
      <w:r w:rsidR="006D48C3">
        <w:rPr>
          <w:rFonts w:hint="eastAsia"/>
        </w:rPr>
        <w:t>预训练</w:t>
      </w:r>
      <w:proofErr w:type="gramEnd"/>
      <w:r w:rsidR="006D48C3">
        <w:rPr>
          <w:rFonts w:hint="eastAsia"/>
        </w:rPr>
        <w:t>的图像分类网络</w:t>
      </w:r>
      <w:r w:rsidR="006D48C3">
        <w:rPr>
          <w:rFonts w:hint="eastAsia"/>
        </w:rPr>
        <w:t>VGG19</w:t>
      </w:r>
      <w:r w:rsidR="006D48C3">
        <w:fldChar w:fldCharType="begin"/>
      </w:r>
      <w:r w:rsidR="00C93B2C">
        <w:instrText xml:space="preserve"> ADDIN ZOTERO_ITEM CSL_CITATION {"citationID":"KJuxPkui","properties":{"formattedCitation":"\\super [14]\\nosupersub{}","plainCitation":"[14]","noteIndex":0},"citationItems":[{"id":3322,"uris":["http://zotero.org/users/11229993/items/A7PCCPW2"],"itemData":{"id":3322,"type":"article","abstract":"In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2024",1,29]]},"issued":{"date-parts":[["2015",4,10]]},"citation-key":"simonyanVeryDeepConvolutional2015"}}],"schema":"https://github.com/citation-style-language/schema/raw/master/csl-citation.json"} </w:instrText>
      </w:r>
      <w:r w:rsidR="006D48C3">
        <w:fldChar w:fldCharType="separate"/>
      </w:r>
      <w:r w:rsidR="00182B7D" w:rsidRPr="00182B7D">
        <w:rPr>
          <w:rFonts w:cs="Times New Roman"/>
          <w:kern w:val="0"/>
          <w:szCs w:val="24"/>
          <w:vertAlign w:val="superscript"/>
        </w:rPr>
        <w:t>[14]</w:t>
      </w:r>
      <w:r w:rsidR="006D48C3">
        <w:fldChar w:fldCharType="end"/>
      </w:r>
      <w:r w:rsidR="006D48C3">
        <w:rPr>
          <w:rFonts w:hint="eastAsia"/>
        </w:rPr>
        <w:t>计算</w:t>
      </w:r>
      <w:r w:rsidR="006D48C3">
        <w:rPr>
          <w:rFonts w:hint="eastAsia"/>
        </w:rPr>
        <w:t>Gram</w:t>
      </w:r>
      <w:r w:rsidR="006D48C3">
        <w:rPr>
          <w:rFonts w:hint="eastAsia"/>
        </w:rPr>
        <w:t>矩阵</w:t>
      </w:r>
      <w:r w:rsidR="00FA1371">
        <w:rPr>
          <w:rFonts w:hint="eastAsia"/>
        </w:rPr>
        <w:t>以</w:t>
      </w:r>
      <w:r w:rsidR="006D48C3">
        <w:rPr>
          <w:rFonts w:hint="eastAsia"/>
        </w:rPr>
        <w:t>提取图像特征</w:t>
      </w:r>
      <w:r w:rsidR="00FA1371">
        <w:rPr>
          <w:rFonts w:hint="eastAsia"/>
        </w:rPr>
        <w:t>并计算损失函数，</w:t>
      </w:r>
      <w:r w:rsidR="006D48C3">
        <w:rPr>
          <w:rFonts w:hint="eastAsia"/>
        </w:rPr>
        <w:t>开创了神经风格迁移的先河</w:t>
      </w:r>
      <w:r w:rsidR="003653DF">
        <w:rPr>
          <w:rFonts w:hint="eastAsia"/>
        </w:rPr>
        <w:t>。</w:t>
      </w:r>
      <w:r w:rsidR="00FA1371">
        <w:rPr>
          <w:rFonts w:hint="eastAsia"/>
        </w:rPr>
        <w:t>Risser</w:t>
      </w:r>
      <w:r w:rsidR="00FA1371">
        <w:rPr>
          <w:rFonts w:hint="eastAsia"/>
        </w:rPr>
        <w:t>等人</w:t>
      </w:r>
      <w:r w:rsidR="00187EB4">
        <w:fldChar w:fldCharType="begin"/>
      </w:r>
      <w:r w:rsidR="00C93B2C">
        <w:instrText xml:space="preserve"> ADDIN ZOTERO_ITEM CSL_CITATION {"citationID":"nF1JC9D8","properties":{"formattedCitation":"\\super [15]\\nosupersub{}","plainCitation":"[15]","noteIndex":0},"citationItems":[{"id":1831,"uris":["http://zotero.org/users/11229993/items/LANRKWKL"],"itemData":{"id":1831,"type":"article","abstract":"Recently, methods have been proposed that perform texture synthesis and style transfer by using convolutional neural networks (e.g. Gatys et al. [2015,2016]). These methods are exciting because they can in some cases create results with state-of-the-art quality. However, in this paper, we show these methods also have limitations in texture quality, stability, requisite parameter tuning, and lack of user controls. This paper presents a multiscale synthesis pipeline based on convolutional neural networks that ameliorates these issues. We first give a mathematical explanation of the source of instabilities in many previous approaches. We then improve these instabilities by using histogram losses to synthesize textures that better statistically match the exemplar. We also show how to integrate localized style losses in our multiscale framework. These losses can improve the quality of large features, improve the separation of content and style, and offer artistic contro</w:instrText>
      </w:r>
      <w:r w:rsidR="00C93B2C">
        <w:rPr>
          <w:rFonts w:hint="eastAsia"/>
        </w:rPr>
        <w:instrText>ls such as paint by numbers. We demonstrate that our approach offers improved quality, convergence in fewer iterations, and more stability over the optimization.","DOI":"10.48550/arXiv.1701.08893","note":"abstractTranslation: Risse</w:instrText>
      </w:r>
      <w:r w:rsidR="00C93B2C">
        <w:rPr>
          <w:rFonts w:hint="eastAsia"/>
        </w:rPr>
        <w:instrText>等人针对</w:instrText>
      </w:r>
      <w:r w:rsidR="00C93B2C">
        <w:rPr>
          <w:rFonts w:hint="eastAsia"/>
        </w:rPr>
        <w:instrText>Gatys</w:instrText>
      </w:r>
      <w:r w:rsidR="00C93B2C">
        <w:rPr>
          <w:rFonts w:hint="eastAsia"/>
        </w:rPr>
        <w:instrText>等人的方法进行研究，并发现了</w:instrText>
      </w:r>
      <w:r w:rsidR="00C93B2C">
        <w:rPr>
          <w:rFonts w:hint="eastAsia"/>
        </w:rPr>
        <w:instrText>Gram</w:instrText>
      </w:r>
      <w:r w:rsidR="00C93B2C">
        <w:rPr>
          <w:rFonts w:hint="eastAsia"/>
        </w:rPr>
        <w:instrText>矩阵用于风格迁移时不稳定的原因：具有不同均值和方差的特征图可能拥有相同的</w:instrText>
      </w:r>
      <w:r w:rsidR="00C93B2C">
        <w:rPr>
          <w:rFonts w:hint="eastAsia"/>
        </w:rPr>
        <w:instrText>Gram</w:instrText>
      </w:r>
      <w:r w:rsidR="00C93B2C">
        <w:rPr>
          <w:rFonts w:hint="eastAsia"/>
        </w:rPr>
        <w:instrText>矩阵。基于这个发现，</w:instrText>
      </w:r>
      <w:r w:rsidR="00C93B2C">
        <w:rPr>
          <w:rFonts w:hint="eastAsia"/>
        </w:rPr>
        <w:instrText>Risser</w:instrText>
      </w:r>
      <w:r w:rsidR="00C93B2C">
        <w:rPr>
          <w:rFonts w:hint="eastAsia"/>
        </w:rPr>
        <w:instrText>等人将特征图的直方图纳入风格迁移损失函数的考量，进一步优化了基于</w:instrText>
      </w:r>
      <w:r w:rsidR="00C93B2C">
        <w:rPr>
          <w:rFonts w:hint="eastAsia"/>
        </w:rPr>
        <w:instrText>Gram</w:instrText>
      </w:r>
      <w:r w:rsidR="00C93B2C">
        <w:rPr>
          <w:rFonts w:hint="eastAsia"/>
        </w:rPr>
        <w:instrText>矩阵的风格迁移方法。其优点在于能够生成更加稳定的风格图像；但由于引入了特征图的直方图，导致该方法的计算更加复杂，风格迁移过程耗时更长，在进行批量迁移时效率更低。同时，由于</w:instrText>
      </w:r>
      <w:r w:rsidR="00C93B2C">
        <w:rPr>
          <w:rFonts w:hint="eastAsia"/>
        </w:rPr>
        <w:instrText>Risser</w:instrText>
      </w:r>
      <w:r w:rsidR="00C93B2C">
        <w:rPr>
          <w:rFonts w:hint="eastAsia"/>
        </w:rPr>
        <w:instrText>等人仅考虑了风格化过程中生成图像的稳定性问题，不能对纹理精细化描述的问题依旧存在。</w:instrText>
      </w:r>
      <w:r w:rsidR="00C93B2C">
        <w:rPr>
          <w:rFonts w:hint="eastAsia"/>
        </w:rPr>
        <w:instrText>","number":"arXiv:1701.08893</w:instrText>
      </w:r>
      <w:r w:rsidR="00C93B2C">
        <w:instrText xml:space="preserve">","publisher":"arXiv","source":"arXiv.org","title":"Stable and Controllable Neural Texture Synthesis and Style Transfer Using Histogram Losses","URL":"http://arxiv.org/abs/1701.08893","author":[{"family":"Risser","given":"Eric"},{"family":"Wilmot","given":"Pierre"},{"family":"Barnes","given":"Connelly"}],"accessed":{"date-parts":[["2023",10,29]]},"issued":{"date-parts":[["2017",2,1]]},"citation-key":"risserStableControllableNeural2017"}}],"schema":"https://github.com/citation-style-language/schema/raw/master/csl-citation.json"} </w:instrText>
      </w:r>
      <w:r w:rsidR="00187EB4">
        <w:fldChar w:fldCharType="separate"/>
      </w:r>
      <w:r w:rsidR="00182B7D" w:rsidRPr="00182B7D">
        <w:rPr>
          <w:rFonts w:cs="Times New Roman"/>
          <w:kern w:val="0"/>
          <w:szCs w:val="24"/>
          <w:vertAlign w:val="superscript"/>
        </w:rPr>
        <w:t>[15]</w:t>
      </w:r>
      <w:r w:rsidR="00187EB4">
        <w:fldChar w:fldCharType="end"/>
      </w:r>
      <w:r w:rsidR="00187EB4">
        <w:rPr>
          <w:rFonts w:hint="eastAsia"/>
        </w:rPr>
        <w:t>在</w:t>
      </w:r>
      <w:proofErr w:type="spellStart"/>
      <w:r w:rsidR="00187EB4">
        <w:rPr>
          <w:rFonts w:hint="eastAsia"/>
        </w:rPr>
        <w:t>Gatys</w:t>
      </w:r>
      <w:proofErr w:type="spellEnd"/>
      <w:r w:rsidR="00187EB4">
        <w:rPr>
          <w:rFonts w:hint="eastAsia"/>
        </w:rPr>
        <w:t>等人</w:t>
      </w:r>
      <w:r w:rsidR="00187EB4">
        <w:fldChar w:fldCharType="begin"/>
      </w:r>
      <w:r w:rsidR="00182B7D">
        <w:instrText xml:space="preserve"> ADDIN ZOTERO_ITEM CSL_CITATION {"citationID":"isWfMxER","properties":{"formattedCitation":"\\super [13]\\nosupersub{}","plainCitation":"[13]","noteIndex":0},"citationItems":[{"id":237,"uris":["http://zotero.org/users/11229993/items/2STWR2SE"],"itemData":{"id":237,"type":"paper-conference","abstract":"Rendering the semantic content of an image in different styles is a difﬁcult image processing task. Arguably, a major limiting factor for previous approaches has been the lack of image representations that explicitly represent semantic information and, thus, allow to separate image content from style. Here we use image representations derived from Convolutional Neural Networks optimised for object recognition, which make high level image information explicit. We introduce A Neural Algorithm of Artistic Style that can separate and recombine the image content and style of natural images. The algorithm allows us to produce new images of high perceptual quality that combine the content of an arbitrary photograph with the appearance of numerous wellknown artworks. Our results provide new insights into the deep image representations learned by Convolutional Neural Networks and demonstrate their potential for high level image synthesis and manipulation.","container-title":"2016 IEEE Conference on Computer Vision and Pattern Recognition (CVPR)","DOI":"10.1109/CVPR.2016.265","event-place":"Las Vegas, NV, USA","event-title":"2016 IEEE Conference on Computer Vision and Pattern Recognition (CVPR)","ISBN":"978-1-4673-8851-1","language":"en","note":"rate: 5","page":"2414-2423","publisher":"IEEE","publisher-place":"Las Vegas, NV, USA","source":"DOI.org (Crossref)","title":"Image Style Transfer Using Convolutional Neural Networks","URL":"http://ieeexplore.ieee.org/document/7780634/","author":[{"family":"Gatys","given":"Leon A."},{"family":"Ecker","given":"Alexander S."},{"family":"Bethge","given":"Matthias"}],"accessed":{"date-parts":[["2023",4,13]]},"issued":{"date-parts":[["2016",6]]},"citation-key":"gatysImageStyleTransfer2016"}}],"schema":"https://github.com/citation-style-language/schema/raw/master/csl-citation.json"} </w:instrText>
      </w:r>
      <w:r w:rsidR="00187EB4">
        <w:fldChar w:fldCharType="separate"/>
      </w:r>
      <w:r w:rsidR="00182B7D" w:rsidRPr="00182B7D">
        <w:rPr>
          <w:rFonts w:cs="Times New Roman"/>
          <w:kern w:val="0"/>
          <w:szCs w:val="24"/>
          <w:vertAlign w:val="superscript"/>
        </w:rPr>
        <w:t>[13]</w:t>
      </w:r>
      <w:r w:rsidR="00187EB4">
        <w:fldChar w:fldCharType="end"/>
      </w:r>
      <w:r w:rsidR="00187EB4">
        <w:rPr>
          <w:rFonts w:hint="eastAsia"/>
        </w:rPr>
        <w:t>的成果上</w:t>
      </w:r>
      <w:r w:rsidR="00F55CAD">
        <w:rPr>
          <w:rFonts w:hint="eastAsia"/>
        </w:rPr>
        <w:t>进行优化，</w:t>
      </w:r>
      <w:r w:rsidR="002E7993">
        <w:rPr>
          <w:rFonts w:hint="eastAsia"/>
        </w:rPr>
        <w:t>将原图与特征图的直方图纳入损失函数</w:t>
      </w:r>
      <w:proofErr w:type="gramStart"/>
      <w:r w:rsidR="002E7993">
        <w:rPr>
          <w:rFonts w:hint="eastAsia"/>
        </w:rPr>
        <w:t>考量</w:t>
      </w:r>
      <w:proofErr w:type="gramEnd"/>
      <w:r w:rsidR="002E7993">
        <w:rPr>
          <w:rFonts w:hint="eastAsia"/>
        </w:rPr>
        <w:t>，</w:t>
      </w:r>
      <w:r w:rsidR="00BA587F">
        <w:rPr>
          <w:rFonts w:hint="eastAsia"/>
        </w:rPr>
        <w:t>使风格迁移质量更加稳定。</w:t>
      </w:r>
      <w:commentRangeStart w:id="3"/>
      <w:commentRangeEnd w:id="3"/>
      <w:r w:rsidR="00561D7B">
        <w:rPr>
          <w:rStyle w:val="aa"/>
        </w:rPr>
        <w:commentReference w:id="3"/>
      </w:r>
    </w:p>
    <w:p w14:paraId="6353AAA0" w14:textId="34F0C4BA" w:rsidR="00F55A36" w:rsidRDefault="00496434" w:rsidP="00142AD9">
      <w:pPr>
        <w:ind w:firstLine="420"/>
      </w:pPr>
      <w:r>
        <w:rPr>
          <w:rFonts w:hint="eastAsia"/>
        </w:rPr>
        <w:t>注意</w:t>
      </w:r>
      <w:r w:rsidR="00BA6828">
        <w:rPr>
          <w:rFonts w:hint="eastAsia"/>
        </w:rPr>
        <w:t>到运算时间导致的应用范围狭窄问题，</w:t>
      </w:r>
      <w:r w:rsidR="00B77353">
        <w:rPr>
          <w:rFonts w:hint="eastAsia"/>
        </w:rPr>
        <w:t>为了提升神经风格迁移的效率，研究人员试图以迁移质量或</w:t>
      </w:r>
      <w:proofErr w:type="gramStart"/>
      <w:r w:rsidR="00B77353">
        <w:rPr>
          <w:rFonts w:hint="eastAsia"/>
        </w:rPr>
        <w:t>单模型能迁移</w:t>
      </w:r>
      <w:proofErr w:type="gramEnd"/>
      <w:r w:rsidR="00B77353">
        <w:rPr>
          <w:rFonts w:hint="eastAsia"/>
        </w:rPr>
        <w:t>风格的种类为代价实现快速风格迁移</w:t>
      </w:r>
      <w:r w:rsidR="0097463B">
        <w:rPr>
          <w:rFonts w:hint="eastAsia"/>
        </w:rPr>
        <w:t>，这一阶段的成果被称作基于模型迭代的快速风格迁移</w:t>
      </w:r>
      <w:r w:rsidR="002A73AF">
        <w:rPr>
          <w:rFonts w:hint="eastAsia"/>
        </w:rPr>
        <w:t>，即</w:t>
      </w:r>
      <w:r w:rsidR="00D96DAE">
        <w:rPr>
          <w:rFonts w:hint="eastAsia"/>
        </w:rPr>
        <w:t>神经</w:t>
      </w:r>
      <w:r w:rsidR="002A73AF">
        <w:rPr>
          <w:rFonts w:hint="eastAsia"/>
        </w:rPr>
        <w:t>风格迁移第二阶段</w:t>
      </w:r>
      <w:r w:rsidR="00AD6BEA">
        <w:rPr>
          <w:rFonts w:hint="eastAsia"/>
        </w:rPr>
        <w:t>。</w:t>
      </w:r>
      <w:r w:rsidR="00F7333F">
        <w:rPr>
          <w:rFonts w:hint="eastAsia"/>
        </w:rPr>
        <w:t>实现该思路的主要方式如下：</w:t>
      </w:r>
      <w:proofErr w:type="gramStart"/>
      <w:r w:rsidR="00F7333F">
        <w:rPr>
          <w:rFonts w:hint="eastAsia"/>
        </w:rPr>
        <w:t>改风格</w:t>
      </w:r>
      <w:proofErr w:type="gramEnd"/>
      <w:r w:rsidR="00F7333F">
        <w:rPr>
          <w:rFonts w:hint="eastAsia"/>
        </w:rPr>
        <w:t>迁移第一阶段中优化噪声图像的思想为优化神经网络的思想，将推理所需时间前置为训练所需时间</w:t>
      </w:r>
      <w:r w:rsidR="003F3B08">
        <w:rPr>
          <w:rFonts w:hint="eastAsia"/>
        </w:rPr>
        <w:t>。在具体实现层面，</w:t>
      </w:r>
      <w:r w:rsidR="007200CC">
        <w:rPr>
          <w:rFonts w:hint="eastAsia"/>
        </w:rPr>
        <w:t>主要实现方法为训练一个特定的风格迁移网络，将风格信息以参数的形式保留在网络中。在面对不同风格时，调整网络模型参数，从而完成快速风格迁移。</w:t>
      </w:r>
      <w:r w:rsidR="003F6DF1">
        <w:rPr>
          <w:rFonts w:hint="eastAsia"/>
        </w:rPr>
        <w:t>Johson</w:t>
      </w:r>
      <w:r w:rsidR="003F6DF1">
        <w:rPr>
          <w:rFonts w:hint="eastAsia"/>
        </w:rPr>
        <w:t>等人</w:t>
      </w:r>
      <w:r w:rsidR="003F6DF1">
        <w:fldChar w:fldCharType="begin"/>
      </w:r>
      <w:r w:rsidR="00C93B2C">
        <w:instrText xml:space="preserve"> ADDIN ZOTERO_ITEM CSL_CITATION {"citationID":"ABAzc661","properties":{"formattedCitation":"\\super [16]\\nosupersub{}","plainCitation":"[16]","noteIndex":0},"citationItems":[{"id":105,"uris":["http://zotero.org/users/11229993/items/WMAJ5YRD"],"itemData":{"id":105,"type":"article","abstract":"We consider image transformation problems, where an input image is transformed into an output image. Recent methods for such problems typically train feed-forward convolutional neural networks using a \\emph{per-pixel} loss between the output and ground-truth images. Parallel work has shown that high-quality images can be generated by defining and optimizing \\emph{perceptual} loss functions based on high-level features extracted from pretrained networks. We combine the benefits of both approaches, and propose the use of perceptual loss functions for training feed-forward networks for image transformation tasks. We show results on image style transfer, where a feed-forward network is trained to solve the optimization problem proposed by Gatys et al in real-time. Compared to the optimization-based method, our network gives similar qualitative results but is three orders of magnitude faster. We also experiment with single-image super-resolution, where replacing a per-pixel loss with a perceptual loss gives visually pleasing results.","DOI":"10.48550/arXiv.1603.08155","note":"arXiv:1603.08155 [cs]","number":"arXiv:1603.08155","publisher":"arXiv","source":"arXiv.org","title":"Perceptual Losses for Real-Time Style Transfer and Super-Resolution","URL":"http://arxiv.org/abs/1603.08155","author":[{"family":"Johnson","given":"Justin"},{"family":"Alahi","given":"Alexandre"},{"family":"Fei-Fei","given":"Li"}],"accessed":{"date-parts":[["2023",4,10]]},"issued":{"date-parts":[["2016",3,26]]},"citation-key":"johnsonPerceptualLossesRealTime2016"}}],"schema":"https://github.com/citation-style-language/schema/raw/master/csl-citation.json"} </w:instrText>
      </w:r>
      <w:r w:rsidR="003F6DF1">
        <w:fldChar w:fldCharType="separate"/>
      </w:r>
      <w:r w:rsidR="00182B7D" w:rsidRPr="00182B7D">
        <w:rPr>
          <w:rFonts w:cs="Times New Roman"/>
          <w:kern w:val="0"/>
          <w:szCs w:val="24"/>
          <w:vertAlign w:val="superscript"/>
        </w:rPr>
        <w:t>[16]</w:t>
      </w:r>
      <w:r w:rsidR="003F6DF1">
        <w:fldChar w:fldCharType="end"/>
      </w:r>
      <w:r w:rsidR="003F6DF1">
        <w:rPr>
          <w:rFonts w:hint="eastAsia"/>
        </w:rPr>
        <w:t>与</w:t>
      </w:r>
      <w:r w:rsidR="003F6DF1">
        <w:rPr>
          <w:rFonts w:hint="eastAsia"/>
        </w:rPr>
        <w:t>Ulyanov</w:t>
      </w:r>
      <w:r w:rsidR="003F6DF1">
        <w:fldChar w:fldCharType="begin"/>
      </w:r>
      <w:r w:rsidR="00C93B2C">
        <w:instrText xml:space="preserve"> ADDIN ZOTERO_ITEM CSL_CITATION {"citationID":"OqAx24VP","properties":{"formattedCitation":"\\super [17]\\nosupersub{}","plainCitation":"[17]","noteIndex":0},"citationItems":[{"id":1857,"uris":["http://zotero.org/users/11229993/items/ZHTIYKFZ"],"itemData":{"id":1857,"type":"article","abstract":"Gatys et al. recently demonstrated that deep networks can generate beautiful textures and stylized images from a single texture example. However, their methods requires a slow and memory-consuming optimization process. We propose here an alternative approach that moves the computational burden to a learning stage. Given a single example of a texture, our approach trains compact feed-forward convolutional networks to generate multiple samples of the same texture of arbitrary size and to transfer artistic style from a given image to any other image. The resulting networks are remarkably light-weight and can generate textures of quality comparable to Gatys~et~al., but hundreds of times faster. More generally, our approach highlights the power and flexibility of generative feed-forward models trained with complex and expressive loss functions.","DOI":"10.48550/arXiv.1603.03417","note":"arXiv:1603.03417 [cs]","number":"arXiv:1603.03417","publisher":"arXiv","source":"arXiv.org","title":"Texture Networks: Feed-forward Synthesis of Textures and Stylized Images","title-short":"Texture Networks","URL":"http://arxiv.org/abs/1603.03417","author":[{"family":"Ulyanov","given":"Dmitry"},{"family":"Lebedev","given":"Vadim"},{"family":"Vedaldi","given":"Andrea"},{"family":"Lempitsky","given":"Victor"}],"accessed":{"date-parts":[["2023",10,29]]},"issued":{"date-parts":[["2016",3,10]]},"citation-key":"ulyanovTextureNetworksFeedforward2016"}}],"schema":"https://github.com/citation-style-language/schema/raw/master/csl-citation.json"} </w:instrText>
      </w:r>
      <w:r w:rsidR="003F6DF1">
        <w:fldChar w:fldCharType="separate"/>
      </w:r>
      <w:r w:rsidR="00182B7D" w:rsidRPr="00182B7D">
        <w:rPr>
          <w:rFonts w:cs="Times New Roman"/>
          <w:kern w:val="0"/>
          <w:szCs w:val="24"/>
          <w:vertAlign w:val="superscript"/>
        </w:rPr>
        <w:t>[17]</w:t>
      </w:r>
      <w:r w:rsidR="003F6DF1">
        <w:fldChar w:fldCharType="end"/>
      </w:r>
      <w:r w:rsidR="003F6DF1">
        <w:rPr>
          <w:rFonts w:hint="eastAsia"/>
        </w:rPr>
        <w:t>等人率先且彼此独立的发表了实时风格迁移工作</w:t>
      </w:r>
      <w:r w:rsidR="003F022A">
        <w:rPr>
          <w:rFonts w:hint="eastAsia"/>
        </w:rPr>
        <w:t>，双方的想法类似，但具体实现细节略有不同。</w:t>
      </w:r>
      <w:r w:rsidR="005C5E9E">
        <w:rPr>
          <w:rFonts w:hint="eastAsia"/>
        </w:rPr>
        <w:t>核心思想为训练一个前馈神经网络，以神经网络中的参数保存风格化信息，如此便无须在风格迁移时优化噪声图像，而是直接修改内容图像</w:t>
      </w:r>
      <w:r w:rsidR="000A2C15">
        <w:rPr>
          <w:rFonts w:hint="eastAsia"/>
        </w:rPr>
        <w:t>。尽管二人的方法极大降低了基于图像迭代的风格迁移的运算时间，但这是以迁移风格种类为代价的，每个训练完成的前馈神经网络只能迁移某种特定的风格，这使得</w:t>
      </w:r>
      <w:r w:rsidR="00130D70">
        <w:rPr>
          <w:rFonts w:hint="eastAsia"/>
        </w:rPr>
        <w:t>这类</w:t>
      </w:r>
      <w:r w:rsidR="000A2C15">
        <w:rPr>
          <w:rFonts w:hint="eastAsia"/>
        </w:rPr>
        <w:t>方法在灵活性方面有所欠缺。</w:t>
      </w:r>
      <w:r w:rsidR="00FF4560" w:rsidRPr="00FF4560">
        <w:t>Dumoulin</w:t>
      </w:r>
      <w:r w:rsidR="00FF4560">
        <w:rPr>
          <w:rFonts w:hint="eastAsia"/>
        </w:rPr>
        <w:t>等人</w:t>
      </w:r>
      <w:r w:rsidR="00FF4560">
        <w:fldChar w:fldCharType="begin"/>
      </w:r>
      <w:r w:rsidR="00C93B2C">
        <w:instrText xml:space="preserve"> ADDIN ZOTERO_ITEM CSL_CITATION {"citationID":"gkqHpASi","properties":{"formattedCitation":"\\super [18]\\nosupersub{}","plainCitation":"[18]","noteIndex":0},"citationItems":[{"id":1880,"uris":["http://zotero.org/users/11229993/items/VPFITVNE"],"itemData":{"id":1880,"type":"article","abstract":"The diversity of painting styles represents a rich visual vocabulary for the construction of an image. The degree to which one may learn and parsimoniously capture this visual vocabulary measures our understanding of the higher level features of paintings, if not images in general. In this work we investigate the construction of a single, scalable deep network that can parsimoniously capture the artistic style of a diversity of paintings. We demonstrate that such a network generalizes across a diversity of artistic styles by reducing a painting to a point in an embedding space. Importantly, this model permits a user to explore new painting styles by arbitrarily combining the styles learned from individual paintings. We hope that this work provides a useful step towards building rich models of paintings and offers a window on to the structure of the learned representation of artistic style.","DOI":"10.48550/arXiv.1610.07629","note":"rate: 4","number":"arXiv:1610.07629","publisher":"arXiv","source":"arXiv.org","title":"A Learned Representation For Artistic Style","URL":"http://arxiv.org/abs/1610.07629","author":[{"family":"Dumoulin","given":"Vincent"},{"family":"Shlens","given":"Jonathon"},{"family":"Kudlur","given":"Manjunath"}],"accessed":{"date-parts":[["2023",10,29]]},"issued":{"date-parts":[["2017",2,9]]},"citation-key":"dumoulinLearnedRepresentationArtistic2017"}}],"schema":"https://github.com/citation-style-language/schema/raw/master/csl-citation.json"} </w:instrText>
      </w:r>
      <w:r w:rsidR="00FF4560">
        <w:fldChar w:fldCharType="separate"/>
      </w:r>
      <w:r w:rsidR="00182B7D" w:rsidRPr="00182B7D">
        <w:rPr>
          <w:rFonts w:cs="Times New Roman"/>
          <w:kern w:val="0"/>
          <w:szCs w:val="24"/>
          <w:vertAlign w:val="superscript"/>
        </w:rPr>
        <w:t>[18]</w:t>
      </w:r>
      <w:r w:rsidR="00FF4560">
        <w:fldChar w:fldCharType="end"/>
      </w:r>
      <w:r w:rsidR="00FF4560">
        <w:rPr>
          <w:rFonts w:hint="eastAsia"/>
        </w:rPr>
        <w:t>率先将特定风格与神经网络中的特定层绑定</w:t>
      </w:r>
      <w:r w:rsidR="003104C4">
        <w:rPr>
          <w:rFonts w:hint="eastAsia"/>
        </w:rPr>
        <w:t>，从而实现了单模型生成多风格的风格迁移</w:t>
      </w:r>
      <w:r w:rsidR="005A4F66">
        <w:rPr>
          <w:rFonts w:hint="eastAsia"/>
        </w:rPr>
        <w:t>。</w:t>
      </w:r>
      <w:r w:rsidR="0069036F">
        <w:rPr>
          <w:rFonts w:hint="eastAsia"/>
        </w:rPr>
        <w:t>为了减少多种风格保留在神经网络中的大量参数，他们发现不同风格中的特定部分可以用相同参数的线性变换与组合表示，并提出了自条件归一化（</w:t>
      </w:r>
      <w:r w:rsidR="0069036F">
        <w:rPr>
          <w:rFonts w:hint="eastAsia"/>
        </w:rPr>
        <w:t>Conditional Instance Normalization</w:t>
      </w:r>
      <w:r w:rsidR="0069036F">
        <w:rPr>
          <w:rFonts w:hint="eastAsia"/>
        </w:rPr>
        <w:t>，</w:t>
      </w:r>
      <w:r w:rsidR="0069036F">
        <w:rPr>
          <w:rFonts w:hint="eastAsia"/>
        </w:rPr>
        <w:t>CIN</w:t>
      </w:r>
      <w:r w:rsidR="0069036F">
        <w:rPr>
          <w:rFonts w:hint="eastAsia"/>
        </w:rPr>
        <w:t>）操作。</w:t>
      </w:r>
      <w:r w:rsidR="00440433">
        <w:rPr>
          <w:rFonts w:hint="eastAsia"/>
        </w:rPr>
        <w:t>尽管</w:t>
      </w:r>
      <w:r w:rsidR="00440433">
        <w:rPr>
          <w:rFonts w:hint="eastAsia"/>
        </w:rPr>
        <w:t>Dumoulin</w:t>
      </w:r>
      <w:r w:rsidR="00F50BF7">
        <w:rPr>
          <w:rFonts w:hint="eastAsia"/>
        </w:rPr>
        <w:t>等人</w:t>
      </w:r>
      <w:r w:rsidR="00F50BF7">
        <w:fldChar w:fldCharType="begin"/>
      </w:r>
      <w:r w:rsidR="00C93B2C">
        <w:instrText xml:space="preserve"> ADDIN ZOTERO_ITEM CSL_CITATION {"citationID":"9wlxil4g","properties":{"formattedCitation":"\\super [18]\\nosupersub{}","plainCitation":"[18]","noteIndex":0},"citationItems":[{"id":1880,"uris":["http://zotero.org/users/11229993/items/VPFITVNE"],"itemData":{"id":1880,"type":"article","abstract":"The diversity of painting styles represents a rich visual vocabulary for the construction of an image. The degree to which one may learn and parsimoniously capture this visual vocabulary measures our understanding of the higher level features of paintings, if not images in general. In this work we investigate the construction of a single, scalable deep network that can parsimoniously capture the artistic style of a diversity of paintings. We demonstrate that such a network generalizes across a diversity of artistic styles by reducing a painting to a point in an embedding space. Importantly, this model permits a user to explore new painting styles by arbitrarily combining the styles learned from individual paintings. We hope that this work provides a useful step towards building rich models of paintings and offers a window on to the structure of the learned representation of artistic style.","DOI":"10.48550/arXiv.1610.07629","note":"rate: 4","number":"arXiv:1610.07629","publisher":"arXiv","source":"arXiv.org","title":"A Learned Representation For Artistic Style","URL":"http://arxiv.org/abs/1610.07629","author":[{"family":"Dumoulin","given":"Vincent"},{"family":"Shlens","given":"Jonathon"},{"family":"Kudlur","given":"Manjunath"}],"accessed":{"date-parts":[["2023",10,29]]},"issued":{"date-parts":[["2017",2,9]]},"citation-key":"dumoulinLearnedRepresentationArtistic2017"}}],"schema":"https://github.com/citation-style-language/schema/raw/master/csl-citation.json"} </w:instrText>
      </w:r>
      <w:r w:rsidR="00F50BF7">
        <w:fldChar w:fldCharType="separate"/>
      </w:r>
      <w:r w:rsidR="00182B7D" w:rsidRPr="00182B7D">
        <w:rPr>
          <w:rFonts w:cs="Times New Roman"/>
          <w:kern w:val="0"/>
          <w:szCs w:val="24"/>
          <w:vertAlign w:val="superscript"/>
        </w:rPr>
        <w:t>[18]</w:t>
      </w:r>
      <w:r w:rsidR="00F50BF7">
        <w:fldChar w:fldCharType="end"/>
      </w:r>
      <w:r w:rsidR="00F50BF7">
        <w:rPr>
          <w:rFonts w:hint="eastAsia"/>
        </w:rPr>
        <w:t>的成果可以以较低的时间代价迁移多种风格，但随着迁移种类的提升，</w:t>
      </w:r>
      <w:r w:rsidR="00AC1846">
        <w:rPr>
          <w:rFonts w:hint="eastAsia"/>
        </w:rPr>
        <w:t>网络参数量越发庞大，从而限制了其应用。</w:t>
      </w:r>
      <w:r w:rsidR="00E35D6B">
        <w:rPr>
          <w:rFonts w:hint="eastAsia"/>
        </w:rPr>
        <w:t>Huang</w:t>
      </w:r>
      <w:r w:rsidR="00E35D6B">
        <w:rPr>
          <w:rFonts w:hint="eastAsia"/>
        </w:rPr>
        <w:t>等人</w:t>
      </w:r>
      <w:r w:rsidR="00E35D6B">
        <w:fldChar w:fldCharType="begin"/>
      </w:r>
      <w:r w:rsidR="00C93B2C">
        <w:instrText xml:space="preserve"> ADDIN ZOTERO_ITEM CSL_CITATION {"citationID":"zVQeLhX1","properties":{"formattedCitation":"\\super [19]\\nosupersub{}","plainCitation":"[19]","noteIndex":0},"citationItems":[{"id":1986,"uris":["http://zotero.org/users/11229993/items/XU4E5L49"],"itemData":{"id":1986,"type":"paper-conference","container-title":"Computer Vision and Pattern Recognition","event-title":"Proceedings of the IEEE/CVF Conference on Computer Vision and Pattern Recognition","language":"en","page":"5947-5956","source":"openaccess.thecvf.com","title":"QuantArt: Quantizing Image Style Transfer Towards High Visual Fidelity","title-short":"QuantArt","URL":"https://openaccess.thecvf.com/content/CVPR2023/html/Huang_QuantArt_Quantizing_Image_Style_Transfer_Towards_High_Visual_Fidelity_CVPR_2023_paper.html","author":[{"family":"Huang","given":"Siyu"},{"family":"An","given":"Jie"},{"family":"Wei","given":"Donglai"},{"family":"Luo","given":"Jiebo"},{"family":"Pfister","given":"Hanspeter"}],"accessed":{"date-parts":[["2023",12,5]]},"issued":{"date-parts":[["2023"]]},"citation-key":"huangQuantArtQuantizingImage2023"}}],"schema":"https://github.com/citation-style-language/schema/raw/master/csl-citation.json"} </w:instrText>
      </w:r>
      <w:r w:rsidR="00E35D6B">
        <w:fldChar w:fldCharType="separate"/>
      </w:r>
      <w:r w:rsidR="00182B7D" w:rsidRPr="00182B7D">
        <w:rPr>
          <w:rFonts w:cs="Times New Roman"/>
          <w:kern w:val="0"/>
          <w:szCs w:val="24"/>
          <w:vertAlign w:val="superscript"/>
        </w:rPr>
        <w:t>[19]</w:t>
      </w:r>
      <w:r w:rsidR="00E35D6B">
        <w:fldChar w:fldCharType="end"/>
      </w:r>
      <w:r w:rsidR="00E35D6B">
        <w:rPr>
          <w:rFonts w:hint="eastAsia"/>
        </w:rPr>
        <w:t>受到</w:t>
      </w:r>
      <w:r w:rsidR="00E35D6B">
        <w:rPr>
          <w:rFonts w:hint="eastAsia"/>
        </w:rPr>
        <w:t>Dumoulin</w:t>
      </w:r>
      <w:r w:rsidR="00E35D6B">
        <w:rPr>
          <w:rFonts w:hint="eastAsia"/>
        </w:rPr>
        <w:t>等人</w:t>
      </w:r>
      <w:r w:rsidR="00E35D6B">
        <w:fldChar w:fldCharType="begin"/>
      </w:r>
      <w:r w:rsidR="00C93B2C">
        <w:instrText xml:space="preserve"> ADDIN ZOTERO_ITEM CSL_CITATION {"citationID":"v0QdkY8J","properties":{"formattedCitation":"\\super [18]\\nosupersub{}","plainCitation":"[18]","noteIndex":0},"citationItems":[{"id":1880,"uris":["http://zotero.org/users/11229993/items/VPFITVNE"],"itemData":{"id":1880,"type":"article","abstract":"The diversity of painting styles represents a rich visual vocabulary for the construction of an image. The degree to which one may learn and parsimoniously capture this visual vocabulary measures our understanding of the higher level features of paintings, if not images in general. In this work we investigate the construction of a single, scalable deep network that can parsimoniously capture the artistic style of a diversity of paintings. We demonstrate that such a network generalizes across a diversity of artistic styles by reducing a painting to a point in an embedding space. Importantly, this model permits a user to explore new painting styles by arbitrarily combining the styles learned from individual paintings. We hope that this work provides a useful step towards building rich models of paintings and offers a window on to the structure of the learned representation of artistic style.","DOI":"10.48550/arXiv.1610.07629","note":"rate: 4","number":"arXiv:1610.07629","publisher":"arXiv","source":"arXiv.org","title":"A Learned Representation For Artistic Style","URL":"http://arxiv.org/abs/1610.07629","author":[{"family":"Dumoulin","given":"Vincent"},{"family":"Shlens","given":"Jonathon"},{"family":"Kudlur","given":"Manjunath"}],"accessed":{"date-parts":[["2023",10,29]]},"issued":{"date-parts":[["2017",2,9]]},"citation-key":"dumoulinLearnedRepresentationArtistic2017"}}],"schema":"https://github.com/citation-style-language/schema/raw/master/csl-citation.json"} </w:instrText>
      </w:r>
      <w:r w:rsidR="00E35D6B">
        <w:fldChar w:fldCharType="separate"/>
      </w:r>
      <w:r w:rsidR="00182B7D" w:rsidRPr="00182B7D">
        <w:rPr>
          <w:rFonts w:cs="Times New Roman"/>
          <w:kern w:val="0"/>
          <w:szCs w:val="24"/>
          <w:vertAlign w:val="superscript"/>
        </w:rPr>
        <w:t>[18]</w:t>
      </w:r>
      <w:r w:rsidR="00E35D6B">
        <w:fldChar w:fldCharType="end"/>
      </w:r>
      <w:r w:rsidR="00E35D6B">
        <w:rPr>
          <w:rFonts w:hint="eastAsia"/>
        </w:rPr>
        <w:t>等人的启发，提出了自适应实例归一化（</w:t>
      </w:r>
      <w:r w:rsidR="00E35D6B">
        <w:rPr>
          <w:rFonts w:hint="eastAsia"/>
        </w:rPr>
        <w:t>Adaptive Instance Normalization</w:t>
      </w:r>
      <w:r w:rsidR="00E35D6B">
        <w:rPr>
          <w:rFonts w:hint="eastAsia"/>
        </w:rPr>
        <w:t>，</w:t>
      </w:r>
      <w:proofErr w:type="spellStart"/>
      <w:r w:rsidR="00E35D6B">
        <w:rPr>
          <w:rFonts w:hint="eastAsia"/>
        </w:rPr>
        <w:t>AdaIN</w:t>
      </w:r>
      <w:proofErr w:type="spellEnd"/>
      <w:r w:rsidR="00E35D6B">
        <w:rPr>
          <w:rFonts w:hint="eastAsia"/>
        </w:rPr>
        <w:t>）方法。</w:t>
      </w:r>
      <w:r w:rsidR="00486601">
        <w:rPr>
          <w:rFonts w:hint="eastAsia"/>
        </w:rPr>
        <w:t>该方法通过实现内容特征与风格特征的均值与方差的相互对应与匹配实现了任意且实时的风格迁移。该方法能够以极低的时间代价完成</w:t>
      </w:r>
      <w:r w:rsidR="00A3317B">
        <w:rPr>
          <w:rFonts w:hint="eastAsia"/>
        </w:rPr>
        <w:t>且能迁移任意风格，但由于</w:t>
      </w:r>
      <w:proofErr w:type="spellStart"/>
      <w:r w:rsidR="00A3317B">
        <w:rPr>
          <w:rFonts w:hint="eastAsia"/>
        </w:rPr>
        <w:t>AdaIN</w:t>
      </w:r>
      <w:proofErr w:type="spellEnd"/>
      <w:r w:rsidR="00A3317B">
        <w:rPr>
          <w:rFonts w:hint="eastAsia"/>
        </w:rPr>
        <w:t>的简单设计导致其风格化精细度不高。</w:t>
      </w:r>
      <w:r w:rsidR="007659DC">
        <w:rPr>
          <w:rFonts w:hint="eastAsia"/>
        </w:rPr>
        <w:t>除此之外，</w:t>
      </w:r>
      <w:r w:rsidR="007659DC">
        <w:rPr>
          <w:rFonts w:hint="eastAsia"/>
        </w:rPr>
        <w:t>Zhu</w:t>
      </w:r>
      <w:r w:rsidR="007659DC">
        <w:rPr>
          <w:rFonts w:hint="eastAsia"/>
        </w:rPr>
        <w:t>等人</w:t>
      </w:r>
      <w:r w:rsidR="007659DC">
        <w:fldChar w:fldCharType="begin"/>
      </w:r>
      <w:r w:rsidR="00C93B2C">
        <w:instrText xml:space="preserve"> ADDIN ZOTERO_ITEM CSL_CITATION {"citationID":"0bBSxoPF","properties":{"formattedCitation":"\\super [20]\\nosupersub{}","plainCitation":"[20]","noteIndex":0},"citationItems":[{"id":1878,"uris":["http://zotero.org/users/11229993/items/LI9D52U3"],"itemData":{"id":1878,"type":"paper-conference","container-title":"CVPR","event-title":"CVPR","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A."}],"accessed":{"date-parts":[["2023",10,29]]},"issued":{"date-parts":[["2017"]]},"citation-key":"zhuUnpairedImageToImageTranslation2017"}}],"schema":"https://github.com/citation-style-language/schema/raw/master/csl-citation.json"} </w:instrText>
      </w:r>
      <w:r w:rsidR="007659DC">
        <w:fldChar w:fldCharType="separate"/>
      </w:r>
      <w:r w:rsidR="00182B7D" w:rsidRPr="00182B7D">
        <w:rPr>
          <w:rFonts w:cs="Times New Roman"/>
          <w:kern w:val="0"/>
          <w:szCs w:val="24"/>
          <w:vertAlign w:val="superscript"/>
        </w:rPr>
        <w:t>[20]</w:t>
      </w:r>
      <w:r w:rsidR="007659DC">
        <w:fldChar w:fldCharType="end"/>
      </w:r>
      <w:r w:rsidR="00142AD9">
        <w:rPr>
          <w:rFonts w:hint="eastAsia"/>
        </w:rPr>
        <w:t>基于</w:t>
      </w:r>
      <w:r w:rsidR="00A1084A">
        <w:rPr>
          <w:rFonts w:hint="eastAsia"/>
        </w:rPr>
        <w:t>GAN</w:t>
      </w:r>
      <w:r w:rsidR="007659DC">
        <w:rPr>
          <w:rFonts w:hint="eastAsia"/>
        </w:rPr>
        <w:t>提出的</w:t>
      </w:r>
      <w:proofErr w:type="spellStart"/>
      <w:r w:rsidR="007659DC">
        <w:rPr>
          <w:rFonts w:hint="eastAsia"/>
        </w:rPr>
        <w:t>CycleGAN</w:t>
      </w:r>
      <w:proofErr w:type="spellEnd"/>
      <w:r w:rsidR="00142AD9">
        <w:rPr>
          <w:rFonts w:hint="eastAsia"/>
        </w:rPr>
        <w:t>、</w:t>
      </w:r>
      <w:r w:rsidR="00142AD9">
        <w:rPr>
          <w:rFonts w:hint="eastAsia"/>
        </w:rPr>
        <w:t>Liu</w:t>
      </w:r>
      <w:r w:rsidR="00142AD9">
        <w:rPr>
          <w:rFonts w:hint="eastAsia"/>
        </w:rPr>
        <w:t>等人</w:t>
      </w:r>
      <w:r w:rsidR="00142AD9">
        <w:fldChar w:fldCharType="begin"/>
      </w:r>
      <w:r w:rsidR="00C93B2C">
        <w:instrText xml:space="preserve"> ADDIN ZOTERO_ITEM CSL_CITATION {"citationID":"NqWyZqQz","properties":{"formattedCitation":"\\super [21]\\nosupersub{}","plainCitation":"[21]","noteIndex":0},"citationItems":[{"id":2242,"uris":["http://zotero.org/users/11229993/items/Y3Y72MTA"],"itemData":{"id":2242,"type":"paper-conference","abstract":"Fast arbitrary neural style transfer has attracted widespread attention from academic, industrial and art communities due to its flexibility in enabling various applications. Existing solutions either attentively fuse deep style feature into deep content feature without considering feature distributions, or adaptively normalize deep content feature according to the style such that their global statistics are matched. Although effective, leaving shallow feature unexplored and without locally considering feature statistics, they are prone to unnatural output with unpleasing local distortions. To alleviate this problem, in this paper, we propose a novel attention and normalization module, named Adaptive Attention Normalization (AdaAttN), to adaptively perform attentive normalization on per-point basis. Specifically, spatial attention score is learnt from both shallow and deep features of content and style images. Then perpoint weighted statistics are calculated by regarding a style feature point as a distribution of attention-weighted output of all style feature points. Finally, the content feature is normalized so that they demonstrate the same local feature statistics as the calculated per-point weighted style feature statistics. Besides, a novel local feature loss is derived based on AdaAttN to enhance local visual quality. We also extend AdaAttN to be ready for video style transfer with slight modifications. Experiments demonstrate that our method achieves state-of-the-art arbitrary image/video style transfer. Codes and models are available on https://github.com/wzmsltw/AdaAttN.","container-title":"International Conference on Computer Vision","DOI":"10.1109/ICCV48922.2021.00658","event-title":"2021 IEEE/CVF International Conference on Computer Vision (ICCV)","note":"ISSN: 2380-7504","page":"6629-6638","source":"IEEE Xplore","title":"AdaAttN: Revisit Attention Mechanism in Arbitrary Neural Style Transfer","title-short":"AdaAttN","URL":"https://ieeexplore.ieee.org/document/9710208/","author":[{"family":"Liu","given":"Songhua"},{"family":"Lin","given":"Tianwei"},{"family":"He","given":"Dongliang"},{"family":"Li","given":"Fu"},{"family":"Wang","given":"Meiling"},{"family":"Li","given":"Xin"},{"family":"Sun","given":"Zhengxing"},{"family":"Li","given":"Qian"},{"family":"Ding","given":"Errui"}],"accessed":{"date-parts":[["2023",12,11]]},"issued":{"date-parts":[["2021",10]]},"citation-key":"liuAdaAttNRevisitAttention2021"}}],"schema":"https://github.com/citation-style-language/schema/raw/master/csl-citation.json"} </w:instrText>
      </w:r>
      <w:r w:rsidR="00142AD9">
        <w:fldChar w:fldCharType="separate"/>
      </w:r>
      <w:r w:rsidR="00344420" w:rsidRPr="00344420">
        <w:rPr>
          <w:rFonts w:cs="Times New Roman"/>
          <w:kern w:val="0"/>
          <w:szCs w:val="24"/>
          <w:vertAlign w:val="superscript"/>
        </w:rPr>
        <w:t>[21]</w:t>
      </w:r>
      <w:r w:rsidR="00142AD9">
        <w:fldChar w:fldCharType="end"/>
      </w:r>
      <w:r w:rsidR="00142AD9">
        <w:rPr>
          <w:rFonts w:hint="eastAsia"/>
        </w:rPr>
        <w:t>利用注意力机制提出的自适应注意力归一化（</w:t>
      </w:r>
      <w:proofErr w:type="spellStart"/>
      <w:r w:rsidR="00142AD9" w:rsidRPr="00142AD9">
        <w:rPr>
          <w:rFonts w:hint="eastAsia"/>
        </w:rPr>
        <w:t>daptive</w:t>
      </w:r>
      <w:proofErr w:type="spellEnd"/>
      <w:r w:rsidR="00142AD9" w:rsidRPr="00142AD9">
        <w:rPr>
          <w:rFonts w:hint="eastAsia"/>
        </w:rPr>
        <w:t xml:space="preserve"> Attention Normalization</w:t>
      </w:r>
      <w:r w:rsidR="00142AD9">
        <w:rPr>
          <w:rFonts w:hint="eastAsia"/>
        </w:rPr>
        <w:t>，</w:t>
      </w:r>
      <w:proofErr w:type="spellStart"/>
      <w:r w:rsidR="00142AD9">
        <w:rPr>
          <w:rFonts w:hint="eastAsia"/>
        </w:rPr>
        <w:t>AdaAttN</w:t>
      </w:r>
      <w:proofErr w:type="spellEnd"/>
      <w:r w:rsidR="00142AD9">
        <w:rPr>
          <w:rFonts w:hint="eastAsia"/>
        </w:rPr>
        <w:t>）</w:t>
      </w:r>
      <w:r w:rsidR="00EA515E">
        <w:rPr>
          <w:rFonts w:hint="eastAsia"/>
        </w:rPr>
        <w:t>、</w:t>
      </w:r>
      <w:r w:rsidR="00EA515E">
        <w:rPr>
          <w:rFonts w:hint="eastAsia"/>
        </w:rPr>
        <w:t>Kwon</w:t>
      </w:r>
      <w:r w:rsidR="00EA515E">
        <w:rPr>
          <w:rFonts w:hint="eastAsia"/>
        </w:rPr>
        <w:t>等人</w:t>
      </w:r>
      <w:r w:rsidR="00EA515E">
        <w:fldChar w:fldCharType="begin"/>
      </w:r>
      <w:r w:rsidR="00344420">
        <w:instrText xml:space="preserve"> ADDIN ZOTERO_ITEM CSL_CITATION {"citationID":"pJEV6xwI","properties":{"formattedCitation":"\\super [22]\\nosupersub{}","plainCitation":"[22]","noteIndex":0},"citationItems":[{"id":956,"uris":["http://zotero.org/users/11229993/items/XSA4F66X"],"itemData":{"id":956,"type":"paper-conference","container-title":"Computer Vision and Pattern Recognition","event-title":"Computer Vision and Pattern Recognition","language":"en","page":"18062-18071","source":"openaccess.thecvf.com","title":"CLIPstyler: Image Style Transfer With a Single Text Condition","title-short":"CLIPstyler","URL":"https://openaccess.thecvf.com/content/CVPR2022/html/Kwon_CLIPstyler_Image_Style_Transfer_With_a_Single_Text_Condition_CVPR_2022_paper.html","author":[{"family":"Kwon","given":"Gihyun"},{"family":"Ye","given":"Jong Chul"}],"accessed":{"date-parts":[["2023",9,21]]},"issued":{"date-parts":[["2022"]]},"citation-key":"kwonCLIPstylerImageStyle2022"}}],"schema":"https://github.com/citation-style-language/schema/raw/master/csl-citation.json"} </w:instrText>
      </w:r>
      <w:r w:rsidR="00EA515E">
        <w:fldChar w:fldCharType="separate"/>
      </w:r>
      <w:r w:rsidR="00344420" w:rsidRPr="00344420">
        <w:rPr>
          <w:rFonts w:cs="Times New Roman"/>
          <w:kern w:val="0"/>
          <w:szCs w:val="24"/>
          <w:vertAlign w:val="superscript"/>
        </w:rPr>
        <w:t>[22]</w:t>
      </w:r>
      <w:r w:rsidR="00EA515E">
        <w:fldChar w:fldCharType="end"/>
      </w:r>
      <w:r w:rsidR="00EA515E">
        <w:rPr>
          <w:rFonts w:hint="eastAsia"/>
        </w:rPr>
        <w:t>基于</w:t>
      </w:r>
      <w:r w:rsidR="00EA515E">
        <w:rPr>
          <w:rFonts w:hint="eastAsia"/>
        </w:rPr>
        <w:t>CLIP</w:t>
      </w:r>
      <w:r w:rsidR="00EA515E">
        <w:rPr>
          <w:rFonts w:hint="eastAsia"/>
        </w:rPr>
        <w:t>大模型提出的</w:t>
      </w:r>
      <w:proofErr w:type="spellStart"/>
      <w:r w:rsidR="00EA515E">
        <w:rPr>
          <w:rFonts w:hint="eastAsia"/>
        </w:rPr>
        <w:t>ClipStyler</w:t>
      </w:r>
      <w:proofErr w:type="spellEnd"/>
      <w:r w:rsidR="009F3876">
        <w:rPr>
          <w:rFonts w:hint="eastAsia"/>
        </w:rPr>
        <w:t>均可以完成风格迁移任务。</w:t>
      </w:r>
    </w:p>
    <w:p w14:paraId="6EFBBF29" w14:textId="572686F1" w:rsidR="00EE1BCA" w:rsidRPr="00BA044D" w:rsidRDefault="00EE1BCA" w:rsidP="00142AD9">
      <w:pPr>
        <w:ind w:firstLine="420"/>
      </w:pPr>
      <w:r>
        <w:rPr>
          <w:rFonts w:hint="eastAsia"/>
        </w:rPr>
        <w:t>风格迁移作为一个将</w:t>
      </w:r>
      <w:r w:rsidR="009D55E1">
        <w:rPr>
          <w:rFonts w:hint="eastAsia"/>
        </w:rPr>
        <w:t>源域中图像迁移到另一个域中的方法，</w:t>
      </w:r>
      <w:r w:rsidR="00B94CE2" w:rsidRPr="00B94CE2">
        <w:rPr>
          <w:rFonts w:hint="eastAsia"/>
        </w:rPr>
        <w:t>通过学习目标图像的风格特征，能够实现图像在不同风格之间的转换</w:t>
      </w:r>
      <w:r w:rsidR="00B94CE2">
        <w:rPr>
          <w:rFonts w:hint="eastAsia"/>
        </w:rPr>
        <w:t>，这与云雾去除</w:t>
      </w:r>
      <w:r w:rsidR="001F4A36">
        <w:rPr>
          <w:rFonts w:hint="eastAsia"/>
        </w:rPr>
        <w:t>任务</w:t>
      </w:r>
      <w:r w:rsidR="00B94CE2">
        <w:rPr>
          <w:rFonts w:hint="eastAsia"/>
        </w:rPr>
        <w:t>的</w:t>
      </w:r>
      <w:r w:rsidR="00057B4E">
        <w:rPr>
          <w:rFonts w:hint="eastAsia"/>
        </w:rPr>
        <w:t>目标相同。</w:t>
      </w:r>
    </w:p>
    <w:p w14:paraId="2B9E761F" w14:textId="4013E2CD" w:rsidR="00A00847" w:rsidRPr="007B174C" w:rsidRDefault="00A00847" w:rsidP="00587E94">
      <w:pPr>
        <w:pStyle w:val="1"/>
        <w:keepNext w:val="0"/>
        <w:keepLines w:val="0"/>
      </w:pPr>
      <w:bookmarkStart w:id="4" w:name="_Ref175908390"/>
      <w:r w:rsidRPr="007B174C">
        <w:rPr>
          <w:rFonts w:hint="eastAsia"/>
        </w:rPr>
        <w:t>方法</w:t>
      </w:r>
      <w:bookmarkEnd w:id="4"/>
    </w:p>
    <w:p w14:paraId="54C4B123" w14:textId="448B9E98" w:rsidR="00A00847" w:rsidRDefault="00CD0A7D" w:rsidP="00587E94">
      <w:pPr>
        <w:pStyle w:val="2"/>
        <w:keepNext w:val="0"/>
        <w:keepLines w:val="0"/>
        <w:rPr>
          <w:rFonts w:hint="eastAsia"/>
        </w:rPr>
      </w:pPr>
      <w:bookmarkStart w:id="5" w:name="_Ref175843329"/>
      <w:r w:rsidRPr="00500362">
        <w:rPr>
          <w:rFonts w:hint="eastAsia"/>
        </w:rPr>
        <w:t>云雾生成算法</w:t>
      </w:r>
      <w:bookmarkEnd w:id="5"/>
    </w:p>
    <w:p w14:paraId="6EBA24FE" w14:textId="3A381CB5" w:rsidR="00057B4E" w:rsidRDefault="0049315B" w:rsidP="0049315B">
      <w:pPr>
        <w:ind w:firstLine="420"/>
      </w:pPr>
      <w:r>
        <w:rPr>
          <w:rFonts w:hint="eastAsia"/>
        </w:rPr>
        <w:t>云雾去除任务的评估通常依赖于大规模的标注数据集，这些数据</w:t>
      </w:r>
      <w:proofErr w:type="gramStart"/>
      <w:r>
        <w:rPr>
          <w:rFonts w:hint="eastAsia"/>
        </w:rPr>
        <w:t>集需要</w:t>
      </w:r>
      <w:proofErr w:type="gramEnd"/>
      <w:r>
        <w:rPr>
          <w:rFonts w:hint="eastAsia"/>
        </w:rPr>
        <w:t>包含多种类型的云雾干扰以及相应的无云雾图像。然而，在实际场景中，使用卫星或无人机获取足够多的真实云雾和对应的无云雾配对的光学遥感图像往往较为困难，这限制了深度学习模型的训练效果和泛化能力。</w:t>
      </w:r>
      <w:r w:rsidR="004339C1">
        <w:rPr>
          <w:rFonts w:hint="eastAsia"/>
        </w:rPr>
        <w:t>本文</w:t>
      </w:r>
      <w:r w:rsidR="00020397">
        <w:rPr>
          <w:rFonts w:hint="eastAsia"/>
        </w:rPr>
        <w:t>完善</w:t>
      </w:r>
      <w:r w:rsidR="00182B7D">
        <w:rPr>
          <w:rFonts w:hint="eastAsia"/>
        </w:rPr>
        <w:t>并改进了</w:t>
      </w:r>
      <w:r w:rsidR="00182B7D">
        <w:rPr>
          <w:rFonts w:hint="eastAsia"/>
        </w:rPr>
        <w:t>Sun</w:t>
      </w:r>
      <w:r w:rsidR="00182B7D">
        <w:rPr>
          <w:rFonts w:hint="eastAsia"/>
        </w:rPr>
        <w:t>等人</w:t>
      </w:r>
      <w:r w:rsidR="00182B7D">
        <w:fldChar w:fldCharType="begin"/>
      </w:r>
      <w:r w:rsidR="00C93B2C">
        <w:instrText xml:space="preserve"> ADDIN ZOTERO_ITEM CSL_CITATION {"citationID":"FjWso7z5","properties":{"formattedCitation":"\\super [23]\\nosupersub{}","plainCitation":"[23]","noteIndex":0},"citationItems":[{"id":5664,"uris":["http://zotero.org/users/11229993/items/ASTHIHUD"],"itemData"</w:instrText>
      </w:r>
      <w:r w:rsidR="00C93B2C">
        <w:rPr>
          <w:rFonts w:hint="eastAsia"/>
        </w:rPr>
        <w:instrText>:{"id":5664,"type":"paper-conference","event-title":"Proceedings of the IEEE/CVF International Conference on Computer Vision","language":"en","note":"</w:instrText>
      </w:r>
      <w:r w:rsidR="00C93B2C">
        <w:rPr>
          <w:rFonts w:hint="eastAsia"/>
        </w:rPr>
        <w:instrText>希望从本文中获得多云遥感数据集：多云遥感数据获取：本文对两个遥感数据集中的清晰图像进行处理</w:instrText>
      </w:r>
      <w:r w:rsidR="00C93B2C">
        <w:rPr>
          <w:rFonts w:hint="eastAsia"/>
        </w:rPr>
        <w:instrText xml:space="preserve">, </w:instrText>
      </w:r>
      <w:r w:rsidR="00C93B2C">
        <w:rPr>
          <w:rFonts w:hint="eastAsia"/>
        </w:rPr>
        <w:instrText>添加云层</w:instrText>
      </w:r>
      <w:r w:rsidR="00C93B2C">
        <w:rPr>
          <w:rFonts w:hint="eastAsia"/>
        </w:rPr>
        <w:instrText xml:space="preserve">, </w:instrText>
      </w:r>
      <w:r w:rsidR="00C93B2C">
        <w:rPr>
          <w:rFonts w:hint="eastAsia"/>
        </w:rPr>
        <w:instrText>模拟了阴天的遥感图像</w:instrText>
      </w:r>
      <w:r w:rsidR="00C93B2C">
        <w:rPr>
          <w:rFonts w:hint="eastAsia"/>
        </w:rPr>
        <w:instrText>.","page":"713-720","source":"openaccess.t</w:instrText>
      </w:r>
      <w:r w:rsidR="00C93B2C">
        <w:instrText xml:space="preserve">hecvf.com","title":"Convolutional Neural Networks Based Remote Sensing Scene Classification Under Clear and Cloudy Environments","URL":"https://openaccess.thecvf.com/content/ICCV2021W/LUAI/html/Sun_Convolutional_Neural_Networks_Based_Remote_Sensing_Scene_Classification_Under_Clear_ICCVW_2021_paper.html","author":[{"family":"Sun","given":"Huiming"},{"family":"Lin","given":"Yuewei"},{"family":"Zou","given":"Qin"},{"family":"Song","given":"Shaoyue"},{"family":"Fang","given":"Jianwu"},{"family":"Yu","given":"Hongkai"}],"accessed":{"date-parts":[["2024",8,21]]},"issued":{"date-parts":[["2021"]]},"citation-key":"sunConvolutionalNeuralNetworks2021"}}],"schema":"https://github.com/citation-style-language/schema/raw/master/csl-citation.json"} </w:instrText>
      </w:r>
      <w:r w:rsidR="00182B7D">
        <w:fldChar w:fldCharType="separate"/>
      </w:r>
      <w:r w:rsidR="00182B7D" w:rsidRPr="00182B7D">
        <w:rPr>
          <w:rFonts w:cs="Times New Roman"/>
          <w:kern w:val="0"/>
          <w:szCs w:val="24"/>
          <w:vertAlign w:val="superscript"/>
        </w:rPr>
        <w:t>[23]</w:t>
      </w:r>
      <w:r w:rsidR="00182B7D">
        <w:fldChar w:fldCharType="end"/>
      </w:r>
      <w:r w:rsidR="00182B7D">
        <w:rPr>
          <w:rFonts w:hint="eastAsia"/>
        </w:rPr>
        <w:t>的</w:t>
      </w:r>
      <w:r w:rsidR="004339C1">
        <w:rPr>
          <w:rFonts w:hint="eastAsia"/>
        </w:rPr>
        <w:t>云雾生成算法</w:t>
      </w:r>
      <w:r w:rsidR="00FF1030">
        <w:rPr>
          <w:rFonts w:hint="eastAsia"/>
        </w:rPr>
        <w:t>。</w:t>
      </w:r>
      <w:r w:rsidR="00FF1030">
        <w:rPr>
          <w:rFonts w:hint="eastAsia"/>
        </w:rPr>
        <w:t>Sun</w:t>
      </w:r>
      <w:r w:rsidR="00FF1030">
        <w:rPr>
          <w:rFonts w:hint="eastAsia"/>
        </w:rPr>
        <w:t>等人</w:t>
      </w:r>
      <w:r w:rsidR="00FF1030">
        <w:fldChar w:fldCharType="begin"/>
      </w:r>
      <w:r w:rsidR="00C93B2C">
        <w:instrText xml:space="preserve"> ADDIN ZOTERO_ITEM CSL_CITATION {"citationID":"SxRPTmvb","properties":{"formattedCitation":"\\super [23]\\nosupersub{}","plainCitation":"[23]","noteIndex":0},"citationItems":[{"id":5664,"uris":["http://zotero.org/users/11229993/items/ASTHIHUD"],"itemData"</w:instrText>
      </w:r>
      <w:r w:rsidR="00C93B2C">
        <w:rPr>
          <w:rFonts w:hint="eastAsia"/>
        </w:rPr>
        <w:instrText>:{"id":5664,"type":"paper-conference","event-title":"Proceedings of the IEEE/CVF International Conference on Computer Vision","language":"en","note":"</w:instrText>
      </w:r>
      <w:r w:rsidR="00C93B2C">
        <w:rPr>
          <w:rFonts w:hint="eastAsia"/>
        </w:rPr>
        <w:instrText>希望从本文中获得多云遥感数据集：多云遥感数据获取：本文对两个遥感数据集中的清晰图像进行处理</w:instrText>
      </w:r>
      <w:r w:rsidR="00C93B2C">
        <w:rPr>
          <w:rFonts w:hint="eastAsia"/>
        </w:rPr>
        <w:instrText xml:space="preserve">, </w:instrText>
      </w:r>
      <w:r w:rsidR="00C93B2C">
        <w:rPr>
          <w:rFonts w:hint="eastAsia"/>
        </w:rPr>
        <w:instrText>添加云层</w:instrText>
      </w:r>
      <w:r w:rsidR="00C93B2C">
        <w:rPr>
          <w:rFonts w:hint="eastAsia"/>
        </w:rPr>
        <w:instrText xml:space="preserve">, </w:instrText>
      </w:r>
      <w:r w:rsidR="00C93B2C">
        <w:rPr>
          <w:rFonts w:hint="eastAsia"/>
        </w:rPr>
        <w:instrText>模拟了阴天的遥感图像</w:instrText>
      </w:r>
      <w:r w:rsidR="00C93B2C">
        <w:rPr>
          <w:rFonts w:hint="eastAsia"/>
        </w:rPr>
        <w:instrText>.","page":"713-720","source":"openaccess.t</w:instrText>
      </w:r>
      <w:r w:rsidR="00C93B2C">
        <w:instrText xml:space="preserve">hecvf.com","title":"Convolutional Neural Networks Based Remote Sensing Scene Classification Under Clear and Cloudy Environments","URL":"https://openaccess.thecvf.com/content/ICCV2021W/LUAI/html/Sun_Convolutional_Neural_Networks_Based_Remote_Sensing_Scene_Classification_Under_Clear_ICCVW_2021_paper.html","author":[{"family":"Sun","given":"Huiming"},{"family":"Lin","given":"Yuewei"},{"family":"Zou","given":"Qin"},{"family":"Song","given":"Shaoyue"},{"family":"Fang","given":"Jianwu"},{"family":"Yu","given":"Hongkai"}],"accessed":{"date-parts":[["2024",8,21]]},"issued":{"date-parts":[["2021"]]},"citation-key":"sunConvolutionalNeuralNetworks2021"}}],"schema":"https://github.com/citation-style-language/schema/raw/master/csl-citation.json"} </w:instrText>
      </w:r>
      <w:r w:rsidR="00FF1030">
        <w:fldChar w:fldCharType="separate"/>
      </w:r>
      <w:r w:rsidR="00FF1030" w:rsidRPr="00FF1030">
        <w:rPr>
          <w:rFonts w:cs="Times New Roman"/>
          <w:kern w:val="0"/>
          <w:szCs w:val="24"/>
          <w:vertAlign w:val="superscript"/>
        </w:rPr>
        <w:t>[23]</w:t>
      </w:r>
      <w:r w:rsidR="00FF1030">
        <w:fldChar w:fldCharType="end"/>
      </w:r>
      <w:r w:rsidR="00FF1030">
        <w:rPr>
          <w:rFonts w:hint="eastAsia"/>
        </w:rPr>
        <w:t>的算法只能随机生成云雾，无法模拟不同的云雾类型</w:t>
      </w:r>
      <w:r w:rsidR="004A63F7">
        <w:rPr>
          <w:rFonts w:hint="eastAsia"/>
        </w:rPr>
        <w:t>，且随机性有所不足</w:t>
      </w:r>
      <w:r w:rsidR="00FF1030">
        <w:rPr>
          <w:rFonts w:hint="eastAsia"/>
        </w:rPr>
        <w:t>。本文改进后的</w:t>
      </w:r>
      <w:r w:rsidR="00383E06">
        <w:rPr>
          <w:rFonts w:hint="eastAsia"/>
        </w:rPr>
        <w:t>算法能够模拟不同类型的云雾，包括薄云和厚云，甚至云影的生成，从而覆盖各种可能出现的云雾场景</w:t>
      </w:r>
      <w:r w:rsidR="00285565">
        <w:rPr>
          <w:rFonts w:hint="eastAsia"/>
        </w:rPr>
        <w:t>，其</w:t>
      </w:r>
      <w:r w:rsidR="00D56AAF">
        <w:rPr>
          <w:rFonts w:hint="eastAsia"/>
        </w:rPr>
        <w:t>计算流程图见</w:t>
      </w:r>
      <w:r w:rsidR="00CC7923">
        <w:fldChar w:fldCharType="begin"/>
      </w:r>
      <w:r w:rsidR="00CC7923">
        <w:instrText xml:space="preserve"> </w:instrText>
      </w:r>
      <w:r w:rsidR="00CC7923">
        <w:rPr>
          <w:rFonts w:hint="eastAsia"/>
        </w:rPr>
        <w:instrText>REF _Ref175891888 \h</w:instrText>
      </w:r>
      <w:r w:rsidR="00CC7923">
        <w:instrText xml:space="preserve"> </w:instrText>
      </w:r>
      <w:r w:rsidR="00CC7923">
        <w:fldChar w:fldCharType="separate"/>
      </w:r>
      <w:r w:rsidR="00AB6959" w:rsidRPr="006276CA">
        <w:rPr>
          <w:rFonts w:ascii="宋体" w:hAnsi="宋体" w:hint="eastAsia"/>
        </w:rPr>
        <w:t>图</w:t>
      </w:r>
      <w:r w:rsidR="00AB6959">
        <w:rPr>
          <w:rFonts w:ascii="宋体" w:hAnsi="宋体" w:hint="eastAsia"/>
          <w:noProof/>
        </w:rPr>
        <w:t>1</w:t>
      </w:r>
      <w:r w:rsidR="00CC7923">
        <w:fldChar w:fldCharType="end"/>
      </w:r>
      <w:r w:rsidR="00D56AAF">
        <w:rPr>
          <w:rFonts w:hint="eastAsia"/>
        </w:rPr>
        <w:t>，</w:t>
      </w:r>
      <w:r w:rsidR="00285565">
        <w:rPr>
          <w:rFonts w:hint="eastAsia"/>
        </w:rPr>
        <w:t>计算过程如下：</w:t>
      </w:r>
    </w:p>
    <w:p w14:paraId="0E14C74B" w14:textId="1288B86B" w:rsidR="00BC1C94" w:rsidRDefault="004D1E30" w:rsidP="004D1E30">
      <w:pPr>
        <w:pStyle w:val="a7"/>
        <w:numPr>
          <w:ilvl w:val="0"/>
          <w:numId w:val="9"/>
        </w:numPr>
        <w:ind w:firstLineChars="0"/>
      </w:pPr>
      <w:r>
        <w:rPr>
          <w:rFonts w:hint="eastAsia"/>
        </w:rPr>
        <w:lastRenderedPageBreak/>
        <w:t>初始噪声生成</w:t>
      </w:r>
    </w:p>
    <w:p w14:paraId="013502E2" w14:textId="2E576EFF" w:rsidR="004D1E30" w:rsidRDefault="00E37EC8" w:rsidP="004D1E30">
      <w:pPr>
        <w:ind w:firstLine="420"/>
      </w:pPr>
      <w:r w:rsidRPr="00E37EC8">
        <w:rPr>
          <w:rFonts w:hint="eastAsia"/>
        </w:rPr>
        <w:t>首先生成一个初始噪声图像</w:t>
      </w:r>
      <m:oMath>
        <m:r>
          <w:rPr>
            <w:rFonts w:ascii="Cambria Math" w:hAnsi="Cambria Math"/>
          </w:rPr>
          <m:t>B(x,y)</m:t>
        </m:r>
      </m:oMath>
      <w:r w:rsidRPr="00E37EC8">
        <w:rPr>
          <w:rFonts w:hint="eastAsia"/>
        </w:rPr>
        <w:t>，其尺寸为原始图像尺寸的一半</w:t>
      </w:r>
      <w:r>
        <w:rPr>
          <w:rFonts w:hint="eastAsia"/>
        </w:rPr>
        <w:t>，为</w:t>
      </w:r>
      <m:oMath>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W</m:t>
            </m:r>
          </m:num>
          <m:den>
            <m:r>
              <w:rPr>
                <w:rFonts w:ascii="Cambria Math" w:hAnsi="Cambria Math"/>
              </w:rPr>
              <m:t>2</m:t>
            </m:r>
          </m:den>
        </m:f>
        <m:r>
          <w:rPr>
            <w:rFonts w:ascii="Cambria Math" w:hAnsi="Cambria Math"/>
          </w:rPr>
          <m:t>)</m:t>
        </m:r>
      </m:oMath>
      <w:r w:rsidRPr="00E37EC8">
        <w:rPr>
          <w:rFonts w:hint="eastAsia"/>
        </w:rPr>
        <w:t>，</w:t>
      </w:r>
      <w:proofErr w:type="gramStart"/>
      <w:r w:rsidRPr="00E37EC8">
        <w:rPr>
          <w:rFonts w:hint="eastAsia"/>
        </w:rPr>
        <w:t>像素值</w:t>
      </w:r>
      <w:proofErr w:type="gramEnd"/>
      <w:r w:rsidRPr="00E37EC8">
        <w:rPr>
          <w:rFonts w:hint="eastAsia"/>
        </w:rPr>
        <w:t>在</w:t>
      </w:r>
      <m:oMath>
        <m:r>
          <w:rPr>
            <w:rFonts w:ascii="Cambria Math" w:hAnsi="Cambria Math"/>
          </w:rPr>
          <m:t>[0,255]</m:t>
        </m:r>
      </m:oMath>
      <w:r w:rsidRPr="00E37EC8">
        <w:rPr>
          <w:rFonts w:hint="eastAsia"/>
        </w:rPr>
        <w:t>之间均匀分布。这一步骤创建了一个基础的随机噪声图像，为后续的云层生成提供了基础。</w:t>
      </w:r>
      <w:r w:rsidR="009E5655">
        <w:rPr>
          <w:rFonts w:hint="eastAsia"/>
        </w:rPr>
        <w:t>：</w:t>
      </w:r>
    </w:p>
    <w:p w14:paraId="7087F156" w14:textId="77777777" w:rsidR="00234863" w:rsidRPr="00F04A8D" w:rsidRDefault="009E5655" w:rsidP="00234863">
      <w:pPr>
        <w:pStyle w:val="a3"/>
        <w:spacing w:after="156"/>
        <w:ind w:firstLineChars="0" w:firstLine="0"/>
        <w:rPr>
          <w:vanish/>
          <w:specVanish/>
        </w:rPr>
      </w:pPr>
      <w:r>
        <w:rPr>
          <w:iCs/>
        </w:rPr>
        <w:tab/>
      </w:r>
      <m:oMath>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m:rPr>
            <m:nor/>
          </m:rPr>
          <m:t>Uniform</m:t>
        </m:r>
        <m:r>
          <m:rPr>
            <m:sty m:val="p"/>
          </m:rPr>
          <w:rPr>
            <w:rFonts w:ascii="Cambria Math" w:hAnsi="Cambria Math"/>
          </w:rPr>
          <m:t>(0,255),</m:t>
        </m:r>
        <m:r>
          <w:rPr>
            <w:rFonts w:ascii="Cambria Math" w:hAnsi="Cambria Math"/>
          </w:rPr>
          <m:t>x</m:t>
        </m:r>
        <m:r>
          <m:rPr>
            <m:sty m:val="p"/>
          </m:rPr>
          <w:rPr>
            <w:rFonts w:ascii="Cambria Math" w:hAnsi="Cambria Math"/>
          </w:rPr>
          <m:t>∈</m:t>
        </m:r>
        <m:d>
          <m:dPr>
            <m:begChr m:val="["/>
            <m:ctrlPr>
              <w:rPr>
                <w:rFonts w:ascii="Cambria Math" w:hAnsi="Cambria Math"/>
              </w:rPr>
            </m:ctrlPr>
          </m:dPr>
          <m:e>
            <m:r>
              <m:rPr>
                <m:sty m:val="p"/>
              </m:rPr>
              <w:rPr>
                <w:rFonts w:ascii="Cambria Math" w:hAnsi="Cambria Math"/>
              </w:rPr>
              <m:t>0,</m:t>
            </m:r>
            <m:f>
              <m:fPr>
                <m:ctrlPr>
                  <w:rPr>
                    <w:rFonts w:ascii="Cambria Math" w:hAnsi="Cambria Math"/>
                  </w:rPr>
                </m:ctrlPr>
              </m:fPr>
              <m:num>
                <m:r>
                  <w:rPr>
                    <w:rFonts w:ascii="Cambria Math" w:hAnsi="Cambria Math"/>
                  </w:rPr>
                  <m:t>H</m:t>
                </m:r>
              </m:num>
              <m:den>
                <m:r>
                  <m:rPr>
                    <m:sty m:val="p"/>
                  </m:rPr>
                  <w:rPr>
                    <w:rFonts w:ascii="Cambria Math" w:hAnsi="Cambria Math"/>
                  </w:rPr>
                  <m:t>2</m:t>
                </m:r>
              </m:den>
            </m:f>
          </m:e>
        </m:d>
        <m:r>
          <m:rPr>
            <m:sty m:val="p"/>
          </m:rPr>
          <w:rPr>
            <w:rFonts w:ascii="Cambria Math" w:hAnsi="Cambria Math"/>
          </w:rPr>
          <m:t>,</m:t>
        </m:r>
        <m:r>
          <w:rPr>
            <w:rFonts w:ascii="Cambria Math" w:hAnsi="Cambria Math"/>
          </w:rPr>
          <m:t>y</m:t>
        </m:r>
        <m:r>
          <m:rPr>
            <m:sty m:val="p"/>
          </m:rPr>
          <w:rPr>
            <w:rFonts w:ascii="Cambria Math" w:hAnsi="Cambria Math"/>
          </w:rPr>
          <m:t>∈</m:t>
        </m:r>
        <m:d>
          <m:dPr>
            <m:begChr m:val="["/>
            <m:ctrlPr>
              <w:rPr>
                <w:rFonts w:ascii="Cambria Math" w:hAnsi="Cambria Math"/>
              </w:rPr>
            </m:ctrlPr>
          </m:dPr>
          <m:e>
            <m:r>
              <m:rPr>
                <m:sty m:val="p"/>
              </m:rPr>
              <w:rPr>
                <w:rFonts w:ascii="Cambria Math" w:hAnsi="Cambria Math"/>
              </w:rPr>
              <m:t>0,</m:t>
            </m:r>
            <m:f>
              <m:fPr>
                <m:ctrlPr>
                  <w:rPr>
                    <w:rFonts w:ascii="Cambria Math" w:hAnsi="Cambria Math"/>
                  </w:rPr>
                </m:ctrlPr>
              </m:fPr>
              <m:num>
                <m:r>
                  <w:rPr>
                    <w:rFonts w:ascii="Cambria Math" w:hAnsi="Cambria Math"/>
                  </w:rPr>
                  <m:t>W</m:t>
                </m:r>
              </m:num>
              <m:den>
                <m:r>
                  <m:rPr>
                    <m:sty m:val="p"/>
                  </m:rPr>
                  <w:rPr>
                    <w:rFonts w:ascii="Cambria Math" w:hAnsi="Cambria Math"/>
                  </w:rPr>
                  <m:t>2</m:t>
                </m:r>
              </m:den>
            </m:f>
          </m:e>
        </m:d>
      </m:oMath>
      <w:r>
        <w:tab/>
      </w:r>
    </w:p>
    <w:p w14:paraId="00E09029" w14:textId="11789F92" w:rsidR="009E5655" w:rsidRDefault="009E5655" w:rsidP="009E5655">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1</w:t>
      </w:r>
      <w:r>
        <w:fldChar w:fldCharType="end"/>
      </w:r>
    </w:p>
    <w:p w14:paraId="23470787" w14:textId="7C0C446D" w:rsidR="003455F9" w:rsidRDefault="003455F9" w:rsidP="003455F9">
      <w:pPr>
        <w:pStyle w:val="a7"/>
        <w:numPr>
          <w:ilvl w:val="0"/>
          <w:numId w:val="9"/>
        </w:numPr>
        <w:ind w:firstLineChars="0"/>
      </w:pPr>
      <w:r>
        <w:rPr>
          <w:rFonts w:hint="eastAsia"/>
        </w:rPr>
        <w:t>云图生成</w:t>
      </w:r>
    </w:p>
    <w:p w14:paraId="1A100CE9" w14:textId="416B75A3" w:rsidR="00F42F76" w:rsidRDefault="00922621" w:rsidP="001F3764">
      <w:pPr>
        <w:ind w:firstLine="420"/>
      </w:pPr>
      <w:r>
        <w:rPr>
          <w:rFonts w:hint="eastAsia"/>
        </w:rPr>
        <w:t>其次，</w:t>
      </w:r>
      <w:r w:rsidRPr="00922621">
        <w:rPr>
          <w:rFonts w:hint="eastAsia"/>
        </w:rPr>
        <w:t>利用多尺度的噪声生成方法来创建更为逼真的云图。我们定义了一个多尺度噪声尺寸范围</w:t>
      </w:r>
      <m:oMath>
        <m:r>
          <w:rPr>
            <w:rFonts w:ascii="Cambria Math" w:hAnsi="Cambria Math" w:hint="eastAsia"/>
          </w:rPr>
          <m:t>p</m:t>
        </m:r>
      </m:oMath>
      <w:r w:rsidRPr="00922621">
        <w:rPr>
          <w:rFonts w:hint="eastAsia"/>
        </w:rPr>
        <w:t>，并在此范围内选择不同的尺度。</w:t>
      </w:r>
    </w:p>
    <w:p w14:paraId="79603A6E" w14:textId="1B94F11D" w:rsidR="007164A8" w:rsidRPr="00F04A8D" w:rsidRDefault="007164A8" w:rsidP="007164A8">
      <w:pPr>
        <w:pStyle w:val="a3"/>
        <w:spacing w:after="156"/>
        <w:ind w:firstLineChars="0" w:firstLine="0"/>
        <w:rPr>
          <w:vanish/>
          <w:specVanish/>
        </w:rPr>
      </w:pPr>
      <w:r>
        <w:tab/>
      </w:r>
      <m:oMath>
        <m:r>
          <w:rPr>
            <w:rFonts w:ascii="Cambria Math" w:hAnsi="Cambria Math" w:hint="eastAsia"/>
          </w:rPr>
          <m:t>p</m:t>
        </m:r>
        <m: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w:rPr>
                    <w:rFonts w:ascii="Cambria Math" w:hAnsi="Cambria Math"/>
                  </w:rPr>
                  <m:t>k</m:t>
                </m:r>
              </m:e>
              <m:sup>
                <m:r>
                  <w:rPr>
                    <w:rFonts w:ascii="Cambria Math" w:hAnsi="Cambria Math"/>
                  </w:rPr>
                  <m:t>s</m:t>
                </m:r>
              </m:sup>
            </m:sSup>
            <m:r>
              <w:rPr>
                <w:rFonts w:ascii="Cambria Math" w:hAnsi="Cambria Math"/>
              </w:rPr>
              <m:t>∣s=2,3,…,</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⁡(min(H,W))</m:t>
            </m:r>
          </m:e>
        </m:d>
      </m:oMath>
      <w:r>
        <w:tab/>
      </w:r>
    </w:p>
    <w:p w14:paraId="7BAE7E6D" w14:textId="140B9F07" w:rsidR="007164A8" w:rsidRDefault="007164A8" w:rsidP="007164A8">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2</w:t>
      </w:r>
      <w:r>
        <w:fldChar w:fldCharType="end"/>
      </w:r>
    </w:p>
    <w:p w14:paraId="599EA80B" w14:textId="50836BED" w:rsidR="007164A8" w:rsidRDefault="00A816B7" w:rsidP="001F3764">
      <w:pPr>
        <w:ind w:firstLine="420"/>
      </w:pPr>
      <w:r w:rsidRPr="00A816B7">
        <w:rPr>
          <w:rFonts w:hint="eastAsia"/>
        </w:rPr>
        <w:t>对于每个尺度</w:t>
      </w:r>
      <m:oMath>
        <m:r>
          <w:rPr>
            <w:rFonts w:ascii="Cambria Math" w:hAnsi="Cambria Math" w:hint="eastAsia"/>
          </w:rPr>
          <m:t>p</m:t>
        </m:r>
      </m:oMath>
      <w:r w:rsidRPr="00A816B7">
        <w:rPr>
          <w:rFonts w:hint="eastAsia"/>
        </w:rPr>
        <w:t>，从原始噪声</w:t>
      </w:r>
      <m:oMath>
        <m:r>
          <w:rPr>
            <w:rFonts w:ascii="Cambria Math" w:hAnsi="Cambria Math" w:cs="Times New Roman"/>
          </w:rPr>
          <m:t>B(x,y)</m:t>
        </m:r>
      </m:oMath>
      <w:r w:rsidRPr="00A816B7">
        <w:rPr>
          <w:rFonts w:hint="eastAsia"/>
        </w:rPr>
        <w:t>中随机选取一个</w:t>
      </w:r>
      <m:oMath>
        <m:r>
          <w:rPr>
            <w:rFonts w:ascii="Cambria Math" w:hAnsi="Cambria Math"/>
          </w:rPr>
          <m:t>p×p</m:t>
        </m:r>
      </m:oMath>
      <w:r w:rsidRPr="00A816B7">
        <w:rPr>
          <w:rFonts w:hint="eastAsia"/>
        </w:rPr>
        <w:t>的子矩阵</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8308A0">
        <w:rPr>
          <w:rFonts w:hint="eastAsia"/>
        </w:rPr>
        <w:t>：</w:t>
      </w:r>
    </w:p>
    <w:p w14:paraId="6F3ABEE5" w14:textId="6DCA964A" w:rsidR="00EA547C" w:rsidRPr="00F04A8D" w:rsidRDefault="00EA547C" w:rsidP="00EA547C">
      <w:pPr>
        <w:pStyle w:val="a3"/>
        <w:spacing w:after="156"/>
        <w:ind w:firstLineChars="0" w:firstLine="0"/>
        <w:rPr>
          <w:vanish/>
          <w:specVanish/>
        </w:rPr>
      </w:pPr>
      <w:r>
        <w:tab/>
      </w:r>
      <m:oMath>
        <m:sSub>
          <m:sSubPr>
            <m:ctrlPr>
              <w:rPr>
                <w:rFonts w:ascii="Cambria Math" w:hAnsi="Cambria Math"/>
              </w:rPr>
            </m:ctrlPr>
          </m:sSubPr>
          <m:e>
            <m:r>
              <w:rPr>
                <w:rFonts w:ascii="Cambria Math" w:hAnsi="Cambria Math"/>
              </w:rPr>
              <m:t>Q</m:t>
            </m:r>
          </m:e>
          <m:sub>
            <m:r>
              <w:rPr>
                <w:rFonts w:ascii="Cambria Math" w:hAnsi="Cambria Math"/>
              </w:rPr>
              <m:t>p</m:t>
            </m:r>
          </m:sub>
        </m:sSub>
        <m:r>
          <w:rPr>
            <w:rFonts w:ascii="Cambria Math" w:hAnsi="Cambria Math"/>
          </w:rPr>
          <m:t>(x,y)=B(x+</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d>
          <m:dPr>
            <m:begChr m:val="["/>
            <m:endChr m:val="]"/>
            <m:ctrlPr>
              <w:rPr>
                <w:rFonts w:ascii="Cambria Math" w:hAnsi="Cambria Math"/>
              </w:rPr>
            </m:ctrlPr>
          </m:dPr>
          <m:e>
            <m:r>
              <w:rPr>
                <w:rFonts w:ascii="Cambria Math" w:hAnsi="Cambria Math"/>
              </w:rPr>
              <m:t>0,</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-p</m:t>
            </m:r>
          </m:e>
        </m:d>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d>
          <m:dPr>
            <m:begChr m:val="["/>
            <m:endChr m:val="]"/>
            <m:ctrlPr>
              <w:rPr>
                <w:rFonts w:ascii="Cambria Math" w:hAnsi="Cambria Math"/>
              </w:rPr>
            </m:ctrlPr>
          </m:dPr>
          <m:e>
            <m:r>
              <w:rPr>
                <w:rFonts w:ascii="Cambria Math" w:hAnsi="Cambria Math"/>
              </w:rPr>
              <m:t>0,</m:t>
            </m:r>
            <m:f>
              <m:fPr>
                <m:ctrlPr>
                  <w:rPr>
                    <w:rFonts w:ascii="Cambria Math" w:hAnsi="Cambria Math"/>
                  </w:rPr>
                </m:ctrlPr>
              </m:fPr>
              <m:num>
                <m:r>
                  <w:rPr>
                    <w:rFonts w:ascii="Cambria Math" w:hAnsi="Cambria Math"/>
                  </w:rPr>
                  <m:t>W</m:t>
                </m:r>
              </m:num>
              <m:den>
                <m:r>
                  <w:rPr>
                    <w:rFonts w:ascii="Cambria Math" w:hAnsi="Cambria Math"/>
                  </w:rPr>
                  <m:t>2</m:t>
                </m:r>
              </m:den>
            </m:f>
            <m:r>
              <w:rPr>
                <w:rFonts w:ascii="Cambria Math" w:hAnsi="Cambria Math"/>
              </w:rPr>
              <m:t>-p</m:t>
            </m:r>
          </m:e>
        </m:d>
      </m:oMath>
      <w:r>
        <w:tab/>
      </w:r>
    </w:p>
    <w:p w14:paraId="3BBA4184" w14:textId="11D04B1C" w:rsidR="00EA547C" w:rsidRDefault="00EA547C" w:rsidP="00EA547C">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3</w:t>
      </w:r>
      <w:r>
        <w:fldChar w:fldCharType="end"/>
      </w:r>
    </w:p>
    <w:p w14:paraId="3D25E4B2" w14:textId="052660DF" w:rsidR="008308A0" w:rsidRDefault="00B5499A" w:rsidP="001F3764">
      <w:pPr>
        <w:ind w:firstLine="420"/>
      </w:pPr>
      <w:r w:rsidRPr="00B5499A">
        <w:rPr>
          <w:rFonts w:hint="eastAsia"/>
        </w:rPr>
        <w:t>将</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Pr="00B5499A">
        <w:rPr>
          <w:rFonts w:hint="eastAsia"/>
        </w:rPr>
        <w:t>进行上采样至原始图像尺寸</w:t>
      </w:r>
      <m:oMath>
        <m:r>
          <w:rPr>
            <w:rFonts w:ascii="Cambria Math" w:hAnsi="Cambria Math"/>
          </w:rPr>
          <m:t>H×W</m:t>
        </m:r>
      </m:oMath>
      <w:r w:rsidRPr="00B5499A">
        <w:rPr>
          <w:rFonts w:hint="eastAsia"/>
        </w:rPr>
        <w:t>，得到上采样后的噪声图</w:t>
      </w:r>
      <m:oMath>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(x,y)</m:t>
        </m:r>
      </m:oMath>
      <w:r w:rsidRPr="00B5499A">
        <w:rPr>
          <w:rFonts w:hint="eastAsia"/>
        </w:rPr>
        <w:t>：</w:t>
      </w:r>
    </w:p>
    <w:p w14:paraId="366A5F7C" w14:textId="5A46230D" w:rsidR="008D7D56" w:rsidRPr="00F04A8D" w:rsidRDefault="008D7D56" w:rsidP="00B31746">
      <w:pPr>
        <w:pStyle w:val="a3"/>
        <w:spacing w:after="156"/>
        <w:ind w:firstLine="420"/>
        <w:rPr>
          <w:vanish/>
          <w:specVanish/>
        </w:rPr>
      </w:pPr>
      <w:r>
        <w:tab/>
      </w:r>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m:rPr>
            <m:nor/>
          </m:rPr>
          <m:t>Resize</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p</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e>
        </m:d>
      </m:oMath>
      <w:r>
        <w:tab/>
      </w:r>
    </w:p>
    <w:p w14:paraId="5925834E" w14:textId="06463DD5" w:rsidR="008D7D56" w:rsidRDefault="008D7D56" w:rsidP="00B31746">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4</w:t>
      </w:r>
      <w:r>
        <w:fldChar w:fldCharType="end"/>
      </w:r>
    </w:p>
    <w:p w14:paraId="4B95C50B" w14:textId="12D5D1B9" w:rsidR="00667A5F" w:rsidRDefault="00667A5F" w:rsidP="006C7D0A">
      <w:pPr>
        <w:pStyle w:val="a3"/>
        <w:spacing w:after="156"/>
        <w:ind w:firstLine="420"/>
      </w:pPr>
      <w:r w:rsidRPr="00667A5F">
        <w:rPr>
          <w:rFonts w:hint="eastAsia"/>
        </w:rPr>
        <w:t>不同尺度的噪声</w:t>
      </w:r>
      <w:proofErr w:type="gramStart"/>
      <w:r w:rsidRPr="00667A5F">
        <w:rPr>
          <w:rFonts w:hint="eastAsia"/>
        </w:rPr>
        <w:t>图经过</w:t>
      </w:r>
      <w:proofErr w:type="gramEnd"/>
      <w:r w:rsidRPr="00667A5F">
        <w:rPr>
          <w:rFonts w:hint="eastAsia"/>
        </w:rPr>
        <w:t>累积和归一化处理，最终生成完整的云图</w:t>
      </w:r>
      <m:oMath>
        <m:r>
          <w:rPr>
            <w:rFonts w:ascii="Cambria Math" w:hAnsi="Cambria Math"/>
          </w:rPr>
          <m:t>T(x,y)</m:t>
        </m:r>
      </m:oMath>
    </w:p>
    <w:p w14:paraId="294EA3FA" w14:textId="6068BB93" w:rsidR="000E2E83" w:rsidRPr="00F04A8D" w:rsidRDefault="006C7D0A" w:rsidP="00667A5F">
      <w:pPr>
        <w:pStyle w:val="a3"/>
        <w:spacing w:after="156"/>
        <w:ind w:firstLine="420"/>
        <w:rPr>
          <w:vanish/>
          <w:specVanish/>
        </w:rPr>
      </w:pPr>
      <w:r>
        <w:tab/>
      </w:r>
      <m:oMath>
        <m:m>
          <m:mPr>
            <m:plcHide m:val="1"/>
            <m:mcs>
              <m:mc>
                <m:mcPr>
                  <m:count m:val="1"/>
                  <m:mcJc m:val="center"/>
                </m:mcPr>
              </m:mc>
            </m:mcs>
            <m:ctrlPr>
              <w:rPr>
                <w:rFonts w:ascii="Cambria Math" w:hAnsi="Cambria Math"/>
              </w:rPr>
            </m:ctrlPr>
          </m:mPr>
          <m:mr>
            <m:e>
              <m:m>
                <m:mPr>
                  <m:plcHide m:val="1"/>
                  <m:mcs>
                    <m:mc>
                      <m:mcPr>
                        <m:count m:val="2"/>
                        <m:mcJc m:val="center"/>
                      </m:mcPr>
                    </m:mc>
                  </m:mcs>
                  <m:ctrlPr>
                    <w:rPr>
                      <w:rFonts w:ascii="Cambria Math" w:hAnsi="Cambria Math"/>
                    </w:rPr>
                  </m:ctrlPr>
                </m:mPr>
                <m:mr>
                  <m:e>
                    <m:r>
                      <w:rPr>
                        <w:rFonts w:ascii="Cambria Math" w:hAnsi="Cambria Math"/>
                      </w:rPr>
                      <m:t>T(x,y)</m:t>
                    </m:r>
                  </m:e>
                  <m:e>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p∈P</m:t>
                        </m:r>
                      </m:sub>
                      <m:sup/>
                      <m:e>
                        <m: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(x,y)</m:t>
                        </m:r>
                      </m:num>
                      <m:den>
                        <m:r>
                          <w:rPr>
                            <w:rFonts w:ascii="Cambria Math" w:hAnsi="Cambria Math"/>
                          </w:rPr>
                          <m:t>p</m:t>
                        </m:r>
                      </m:den>
                    </m:f>
                  </m:e>
                </m:mr>
                <m:mr>
                  <m:e>
                    <m:r>
                      <w:rPr>
                        <w:rFonts w:ascii="Cambria Math" w:hAnsi="Cambria Math"/>
                      </w:rPr>
                      <m:t>T(x,y)</m:t>
                    </m:r>
                  </m:e>
                  <m:e>
                    <m:r>
                      <w:rPr>
                        <w:rFonts w:ascii="Cambria Math" w:hAnsi="Cambria Math"/>
                      </w:rPr>
                      <m:t>=</m:t>
                    </m:r>
                    <m:f>
                      <m:fPr>
                        <m:ctrlPr>
                          <w:rPr>
                            <w:rFonts w:ascii="Cambria Math" w:hAnsi="Cambria Math"/>
                          </w:rPr>
                        </m:ctrlPr>
                      </m:fPr>
                      <m:num>
                        <m:r>
                          <w:rPr>
                            <w:rFonts w:ascii="Cambria Math" w:hAnsi="Cambria Math"/>
                          </w:rPr>
                          <m:t>T(x,y)</m:t>
                        </m:r>
                      </m:num>
                      <m:den>
                        <m:nary>
                          <m:naryPr>
                            <m:chr m:val="∑"/>
                            <m:limLoc m:val="undOvr"/>
                            <m:grow m:val="1"/>
                            <m:supHide m:val="1"/>
                            <m:ctrlPr>
                              <w:rPr>
                                <w:rFonts w:ascii="Cambria Math" w:hAnsi="Cambria Math"/>
                              </w:rPr>
                            </m:ctrlPr>
                          </m:naryPr>
                          <m:sub>
                            <m:r>
                              <w:rPr>
                                <w:rFonts w:ascii="Cambria Math" w:hAnsi="Cambria Math"/>
                              </w:rPr>
                              <m:t>p∈P</m:t>
                            </m:r>
                          </m:sub>
                          <m:sup/>
                          <m:e>
                            <m:r>
                              <w:rPr>
                                <w:rFonts w:ascii="Cambria Math" w:hAnsi="Cambria Math"/>
                              </w:rPr>
                              <m:t> </m:t>
                            </m:r>
                          </m:e>
                        </m:nary>
                        <m:f>
                          <m:fPr>
                            <m:ctrlPr>
                              <w:rPr>
                                <w:rFonts w:ascii="Cambria Math" w:hAnsi="Cambria Math"/>
                              </w:rPr>
                            </m:ctrlPr>
                          </m:fPr>
                          <m:num>
                            <m:r>
                              <w:rPr>
                                <w:rFonts w:ascii="Cambria Math" w:hAnsi="Cambria Math"/>
                              </w:rPr>
                              <m:t>1</m:t>
                            </m:r>
                          </m:num>
                          <m:den>
                            <m:r>
                              <w:rPr>
                                <w:rFonts w:ascii="Cambria Math" w:hAnsi="Cambria Math"/>
                              </w:rPr>
                              <m:t>p</m:t>
                            </m:r>
                          </m:den>
                        </m:f>
                      </m:den>
                    </m:f>
                  </m:e>
                </m:mr>
              </m:m>
            </m:e>
          </m:mr>
        </m:m>
      </m:oMath>
      <w:r w:rsidR="000E2E83">
        <w:tab/>
      </w:r>
    </w:p>
    <w:p w14:paraId="48F57347" w14:textId="4D9018D9" w:rsidR="000E2E83" w:rsidRDefault="000E2E83" w:rsidP="000E2E83">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5</w:t>
      </w:r>
      <w:r>
        <w:fldChar w:fldCharType="end"/>
      </w:r>
    </w:p>
    <w:p w14:paraId="5744C69E" w14:textId="239AD27E" w:rsidR="000E2E83" w:rsidRDefault="002F03A2" w:rsidP="002F03A2">
      <w:pPr>
        <w:pStyle w:val="a7"/>
        <w:numPr>
          <w:ilvl w:val="0"/>
          <w:numId w:val="9"/>
        </w:numPr>
        <w:ind w:firstLineChars="0"/>
      </w:pPr>
      <w:r>
        <w:rPr>
          <w:rFonts w:hint="eastAsia"/>
        </w:rPr>
        <w:t>云层叠加</w:t>
      </w:r>
    </w:p>
    <w:p w14:paraId="5EA36621" w14:textId="77777777" w:rsidR="0082603C" w:rsidRDefault="00CD03F7" w:rsidP="00213D14">
      <w:pPr>
        <w:pStyle w:val="a3"/>
        <w:spacing w:after="156"/>
        <w:ind w:firstLine="420"/>
      </w:pPr>
      <w:r w:rsidRPr="00CD03F7">
        <w:rPr>
          <w:rFonts w:hint="eastAsia"/>
        </w:rPr>
        <w:t>在云层叠加阶段，</w:t>
      </w:r>
      <w:r>
        <w:rPr>
          <w:rFonts w:hint="eastAsia"/>
        </w:rPr>
        <w:t>需要</w:t>
      </w:r>
      <w:r w:rsidRPr="00CD03F7">
        <w:rPr>
          <w:rFonts w:hint="eastAsia"/>
        </w:rPr>
        <w:t>将生成的云图</w:t>
      </w:r>
      <m:oMath>
        <m:r>
          <w:rPr>
            <w:rFonts w:ascii="Cambria Math" w:hAnsi="Cambria Math"/>
          </w:rPr>
          <m:t>T(x,y)</m:t>
        </m:r>
      </m:oMath>
      <w:r w:rsidRPr="00CD03F7">
        <w:rPr>
          <w:rFonts w:hint="eastAsia"/>
        </w:rPr>
        <w:t>与原始图像</w:t>
      </w:r>
      <m:oMath>
        <m:r>
          <w:rPr>
            <w:rFonts w:ascii="Cambria Math" w:hAnsi="Cambria Math"/>
          </w:rPr>
          <m:t>I(x,y)</m:t>
        </m:r>
      </m:oMath>
      <w:r w:rsidRPr="00CD03F7">
        <w:rPr>
          <w:rFonts w:hint="eastAsia"/>
        </w:rPr>
        <w:t>结合，生成带有云层的图</w:t>
      </w:r>
      <w:r w:rsidRPr="00CD03F7">
        <w:rPr>
          <w:rFonts w:hint="eastAsia"/>
        </w:rPr>
        <w:t xml:space="preserve">  </w:t>
      </w:r>
      <w:r w:rsidRPr="00CD03F7">
        <w:rPr>
          <w:rFonts w:hint="eastAsia"/>
        </w:rPr>
        <w:t>像</w:t>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(x,y)</m:t>
        </m:r>
      </m:oMath>
      <w:r w:rsidRPr="00CD03F7">
        <w:rPr>
          <w:rFonts w:hint="eastAsia"/>
        </w:rPr>
        <w:t>。</w:t>
      </w:r>
    </w:p>
    <w:p w14:paraId="1FC3072A" w14:textId="104CAD4D" w:rsidR="0082603C" w:rsidRDefault="00CD03F7" w:rsidP="00213D14">
      <w:pPr>
        <w:pStyle w:val="a3"/>
        <w:spacing w:after="156"/>
        <w:ind w:firstLine="420"/>
      </w:pPr>
      <w:r w:rsidRPr="00CD03F7">
        <w:rPr>
          <w:rFonts w:hint="eastAsia"/>
        </w:rPr>
        <w:t>首先，通过计算前景图</w:t>
      </w:r>
      <m:oMath>
        <m:r>
          <w:rPr>
            <w:rFonts w:ascii="Cambria Math" w:hAnsi="Cambria Math"/>
          </w:rPr>
          <m:t>F(x,y)</m:t>
        </m:r>
      </m:oMath>
      <w:r w:rsidRPr="00CD03F7">
        <w:rPr>
          <w:rFonts w:hint="eastAsia"/>
        </w:rPr>
        <w:t>，将云图与原始图像结合。前景图</w:t>
      </w:r>
      <m:oMath>
        <m:r>
          <w:rPr>
            <w:rFonts w:ascii="Cambria Math" w:hAnsi="Cambria Math"/>
          </w:rPr>
          <m:t>F(x,y)</m:t>
        </m:r>
      </m:oMath>
      <w:r w:rsidRPr="00CD03F7">
        <w:rPr>
          <w:rFonts w:hint="eastAsia"/>
        </w:rPr>
        <w:t>的计算方式确保了云层的厚度可以通过</w:t>
      </w:r>
      <w:r w:rsidR="00FF6C95">
        <w:rPr>
          <w:rFonts w:hint="eastAsia"/>
        </w:rPr>
        <w:t>云层厚度调节</w:t>
      </w:r>
      <w:r w:rsidRPr="00CD03F7">
        <w:rPr>
          <w:rFonts w:hint="eastAsia"/>
        </w:rPr>
        <w:t>参数</w:t>
      </w:r>
      <m:oMath>
        <m:r>
          <w:rPr>
            <w:rFonts w:ascii="Cambria Math" w:hAnsi="Cambria Math"/>
          </w:rPr>
          <m:t>c(c≠0)</m:t>
        </m:r>
      </m:oMath>
      <w:r w:rsidRPr="00CD03F7">
        <w:rPr>
          <w:rFonts w:hint="eastAsia"/>
        </w:rPr>
        <w:t>进行</w:t>
      </w:r>
      <w:r w:rsidR="00FF6C95">
        <w:rPr>
          <w:rFonts w:hint="eastAsia"/>
        </w:rPr>
        <w:t>调整</w:t>
      </w:r>
      <w:r w:rsidRPr="00CD03F7">
        <w:rPr>
          <w:rFonts w:hint="eastAsia"/>
        </w:rPr>
        <w:t>，</w:t>
      </w:r>
      <m:oMath>
        <m:r>
          <w:rPr>
            <w:rFonts w:ascii="Cambria Math" w:hAnsi="Cambria Math" w:hint="eastAsia"/>
          </w:rPr>
          <m:t>c</m:t>
        </m:r>
      </m:oMath>
      <w:r w:rsidR="00FF6C95">
        <w:rPr>
          <w:rFonts w:hint="eastAsia"/>
        </w:rPr>
        <w:t>的值越接近</w:t>
      </w:r>
      <m:oMath>
        <m:r>
          <w:rPr>
            <w:rFonts w:ascii="Cambria Math" w:hAnsi="Cambria Math" w:hint="eastAsia"/>
          </w:rPr>
          <m:t>0</m:t>
        </m:r>
      </m:oMath>
      <w:r w:rsidR="009F6F4B">
        <w:rPr>
          <w:rFonts w:hint="eastAsia"/>
        </w:rPr>
        <w:t>，则生成的云雾越薄，反之越厚。通过控制该参数，可以实现</w:t>
      </w:r>
      <w:r w:rsidRPr="00CD03F7">
        <w:rPr>
          <w:rFonts w:hint="eastAsia"/>
        </w:rPr>
        <w:t>云层对原始图像的遮挡程度。</w:t>
      </w:r>
      <w:r w:rsidR="00007032">
        <w:rPr>
          <w:rFonts w:hint="eastAsia"/>
        </w:rPr>
        <w:t>前景图</w:t>
      </w:r>
      <m:oMath>
        <m:r>
          <w:rPr>
            <w:rFonts w:ascii="Cambria Math" w:hAnsi="Cambria Math"/>
          </w:rPr>
          <m:t>F(x,y)</m:t>
        </m:r>
      </m:oMath>
      <w:r w:rsidR="00007032" w:rsidRPr="00CD03F7">
        <w:rPr>
          <w:rFonts w:hint="eastAsia"/>
        </w:rPr>
        <w:t>的计算</w:t>
      </w:r>
      <w:r w:rsidR="009835CF">
        <w:rPr>
          <w:rFonts w:hint="eastAsia"/>
        </w:rPr>
        <w:t>公式如下：</w:t>
      </w:r>
    </w:p>
    <w:p w14:paraId="5E78BA96" w14:textId="720CA2AA" w:rsidR="00076EE3" w:rsidRPr="00F04A8D" w:rsidRDefault="00076EE3" w:rsidP="00076EE3">
      <w:pPr>
        <w:pStyle w:val="a3"/>
        <w:spacing w:after="156"/>
        <w:ind w:firstLineChars="0" w:firstLine="0"/>
        <w:rPr>
          <w:vanish/>
          <w:specVanish/>
        </w:rPr>
      </w:pPr>
      <w:r>
        <w:tab/>
      </w:r>
      <m:oMath>
        <m:r>
          <w:rPr>
            <w:rFonts w:ascii="Cambria Math" w:hAnsi="Cambria Math"/>
          </w:rPr>
          <m:t>F(x,y)=</m:t>
        </m:r>
        <m:f>
          <m:fPr>
            <m:ctrlPr>
              <w:rPr>
                <w:rFonts w:ascii="Cambria Math" w:hAnsi="Cambria Math"/>
              </w:rPr>
            </m:ctrlPr>
          </m:fPr>
          <m:num>
            <m:r>
              <w:rPr>
                <w:rFonts w:ascii="Cambria Math" w:hAnsi="Cambria Math"/>
              </w:rPr>
              <m:t>255-T(x,y)</m:t>
            </m:r>
          </m:num>
          <m:den>
            <m:r>
              <w:rPr>
                <w:rFonts w:ascii="Cambria Math" w:hAnsi="Cambria Math"/>
              </w:rPr>
              <m:t>255</m:t>
            </m:r>
            <m:r>
              <w:rPr>
                <w:rFonts w:ascii="Cambria Math" w:hAnsi="Cambria Math" w:hint="eastAsia"/>
              </w:rPr>
              <m:t>c</m:t>
            </m:r>
          </m:den>
        </m:f>
      </m:oMath>
      <w:r>
        <w:tab/>
      </w:r>
    </w:p>
    <w:p w14:paraId="4F2C9F62" w14:textId="56266623" w:rsidR="00076EE3" w:rsidRPr="00076EE3" w:rsidRDefault="00076EE3" w:rsidP="00076EE3">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6</w:t>
      </w:r>
      <w:r>
        <w:fldChar w:fldCharType="end"/>
      </w:r>
    </w:p>
    <w:p w14:paraId="0FED532D" w14:textId="752B4DB5" w:rsidR="00C10295" w:rsidRDefault="00CD03F7" w:rsidP="00F005DF">
      <w:pPr>
        <w:ind w:firstLine="420"/>
        <w:jc w:val="center"/>
      </w:pPr>
      <w:r w:rsidRPr="00CD03F7">
        <w:rPr>
          <w:rFonts w:hint="eastAsia"/>
        </w:rPr>
        <w:t>最后，带有云层的图像</w:t>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(x,y)</m:t>
        </m:r>
      </m:oMath>
      <w:r w:rsidRPr="00CD03F7">
        <w:rPr>
          <w:rFonts w:hint="eastAsia"/>
        </w:rPr>
        <w:t>通过将云图与前景图叠加生成，形成最终的模拟云雾图像</w:t>
      </w:r>
      <w:r w:rsidR="005951FE">
        <w:rPr>
          <w:rFonts w:hint="eastAsia"/>
        </w:rPr>
        <w:t>：</w:t>
      </w:r>
    </w:p>
    <w:p w14:paraId="00CDA280" w14:textId="69878B06" w:rsidR="00213D14" w:rsidRPr="00F04A8D" w:rsidRDefault="00213D14" w:rsidP="0082603C">
      <w:pPr>
        <w:pStyle w:val="a3"/>
        <w:spacing w:after="156"/>
        <w:ind w:firstLineChars="0" w:firstLine="0"/>
        <w:rPr>
          <w:vanish/>
          <w:specVanish/>
        </w:rPr>
      </w:pPr>
      <w:r>
        <w:tab/>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(x,y)=I(x,y)⋅F(x,y)+T(x,y)</m:t>
        </m:r>
      </m:oMath>
      <w:r w:rsidR="007F2690">
        <w:tab/>
      </w:r>
    </w:p>
    <w:p w14:paraId="6BDFBCCC" w14:textId="18749644" w:rsidR="00213D14" w:rsidRDefault="00213D14" w:rsidP="00213D14">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7</w:t>
      </w:r>
      <w:r>
        <w:fldChar w:fldCharType="end"/>
      </w:r>
    </w:p>
    <w:p w14:paraId="62497142" w14:textId="30CA8EE6" w:rsidR="009E37AF" w:rsidRDefault="00BA6B01" w:rsidP="00276195">
      <w:pPr>
        <w:pStyle w:val="af2"/>
      </w:pPr>
      <w:r>
        <w:rPr>
          <w:noProof/>
        </w:rPr>
        <w:lastRenderedPageBreak/>
        <w:drawing>
          <wp:inline distT="0" distB="0" distL="0" distR="0" wp14:anchorId="65D8E11A" wp14:editId="7300572D">
            <wp:extent cx="4153206" cy="3041650"/>
            <wp:effectExtent l="0" t="0" r="0" b="6350"/>
            <wp:docPr id="7834936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364"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154969" cy="3042941"/>
                    </a:xfrm>
                    <a:prstGeom prst="rect">
                      <a:avLst/>
                    </a:prstGeom>
                  </pic:spPr>
                </pic:pic>
              </a:graphicData>
            </a:graphic>
          </wp:inline>
        </w:drawing>
      </w:r>
    </w:p>
    <w:p w14:paraId="104CA68E" w14:textId="3B4230E2" w:rsidR="00343163" w:rsidRPr="006276CA" w:rsidRDefault="006276CA" w:rsidP="00276195">
      <w:pPr>
        <w:pStyle w:val="af2"/>
        <w:rPr>
          <w:rFonts w:ascii="宋体" w:hAnsi="宋体" w:hint="eastAsia"/>
          <w:szCs w:val="18"/>
        </w:rPr>
      </w:pPr>
      <w:bookmarkStart w:id="6" w:name="_Ref175891888"/>
      <w:r w:rsidRPr="006276CA">
        <w:rPr>
          <w:rFonts w:ascii="宋体" w:hAnsi="宋体" w:hint="eastAsia"/>
        </w:rPr>
        <w:t>图</w:t>
      </w:r>
      <w:r w:rsidRPr="006276CA">
        <w:rPr>
          <w:rFonts w:ascii="宋体" w:hAnsi="宋体"/>
        </w:rPr>
        <w:fldChar w:fldCharType="begin"/>
      </w:r>
      <w:r w:rsidRPr="006276CA">
        <w:rPr>
          <w:rFonts w:ascii="宋体" w:hAnsi="宋体"/>
        </w:rPr>
        <w:instrText xml:space="preserve"> </w:instrText>
      </w:r>
      <w:r w:rsidRPr="006276CA">
        <w:rPr>
          <w:rFonts w:ascii="宋体" w:hAnsi="宋体" w:hint="eastAsia"/>
        </w:rPr>
        <w:instrText>SEQ 图 \* ARABIC</w:instrText>
      </w:r>
      <w:r w:rsidRPr="006276CA">
        <w:rPr>
          <w:rFonts w:ascii="宋体" w:hAnsi="宋体"/>
        </w:rPr>
        <w:instrText xml:space="preserve"> </w:instrText>
      </w:r>
      <w:r w:rsidRPr="006276CA">
        <w:rPr>
          <w:rFonts w:ascii="宋体" w:hAnsi="宋体"/>
        </w:rPr>
        <w:fldChar w:fldCharType="separate"/>
      </w:r>
      <w:r w:rsidR="00AB6959">
        <w:rPr>
          <w:rFonts w:ascii="宋体" w:hAnsi="宋体" w:hint="eastAsia"/>
          <w:noProof/>
        </w:rPr>
        <w:t>1</w:t>
      </w:r>
      <w:r w:rsidRPr="006276CA">
        <w:rPr>
          <w:rFonts w:ascii="宋体" w:hAnsi="宋体"/>
        </w:rPr>
        <w:fldChar w:fldCharType="end"/>
      </w:r>
      <w:bookmarkEnd w:id="6"/>
      <w:r w:rsidR="00C34E54" w:rsidRPr="006276CA">
        <w:rPr>
          <w:rFonts w:ascii="宋体" w:hAnsi="宋体" w:hint="eastAsia"/>
          <w:szCs w:val="18"/>
        </w:rPr>
        <w:t>云雾生成算法流程图</w:t>
      </w:r>
    </w:p>
    <w:p w14:paraId="401D712D" w14:textId="49085487" w:rsidR="00500362" w:rsidRDefault="00C66769" w:rsidP="00587E94">
      <w:pPr>
        <w:pStyle w:val="2"/>
        <w:keepNext w:val="0"/>
        <w:keepLines w:val="0"/>
        <w:rPr>
          <w:rFonts w:hint="eastAsia"/>
        </w:rPr>
      </w:pPr>
      <w:r>
        <w:rPr>
          <w:rFonts w:hint="eastAsia"/>
        </w:rPr>
        <w:t>云雾去除网络</w:t>
      </w:r>
    </w:p>
    <w:p w14:paraId="6325C355" w14:textId="4EE34FB5" w:rsidR="005A5018" w:rsidDel="000D068D" w:rsidRDefault="005A5018" w:rsidP="008A4106">
      <w:pPr>
        <w:ind w:firstLineChars="200" w:firstLine="422"/>
        <w:rPr>
          <w:del w:id="7" w:author="Xiaotong Zhou" w:date="2024-08-29T18:00:00Z" w16du:dateUtc="2024-08-29T10:00:00Z"/>
          <w:b/>
          <w:bCs/>
        </w:rPr>
      </w:pPr>
      <w:del w:id="8" w:author="Xiaotong Zhou" w:date="2024-08-29T18:00:00Z" w16du:dateUtc="2024-08-29T10:00:00Z">
        <w:r w:rsidDel="000D068D">
          <w:rPr>
            <w:rFonts w:hint="eastAsia"/>
            <w:b/>
            <w:bCs/>
          </w:rPr>
          <w:delText>为何使用</w:delText>
        </w:r>
        <w:r w:rsidDel="000D068D">
          <w:rPr>
            <w:rFonts w:hint="eastAsia"/>
            <w:b/>
            <w:bCs/>
          </w:rPr>
          <w:delText>CUT</w:delText>
        </w:r>
        <w:r w:rsidDel="000D068D">
          <w:rPr>
            <w:rFonts w:hint="eastAsia"/>
            <w:b/>
            <w:bCs/>
          </w:rPr>
          <w:delText>而非诸如</w:delText>
        </w:r>
        <w:r w:rsidDel="000D068D">
          <w:rPr>
            <w:rFonts w:hint="eastAsia"/>
            <w:b/>
            <w:bCs/>
          </w:rPr>
          <w:delText>CycleGAN</w:delText>
        </w:r>
        <w:r w:rsidDel="000D068D">
          <w:rPr>
            <w:rFonts w:hint="eastAsia"/>
            <w:b/>
            <w:bCs/>
          </w:rPr>
          <w:delText>之类的风格迁移模型</w:delText>
        </w:r>
      </w:del>
    </w:p>
    <w:p w14:paraId="6A5CB157" w14:textId="36108F19" w:rsidR="005A5018" w:rsidRPr="00D71F14" w:rsidRDefault="0083598E" w:rsidP="00D71F14">
      <w:pPr>
        <w:ind w:firstLineChars="200" w:firstLine="420"/>
      </w:pPr>
      <w:r w:rsidRPr="00B54F43">
        <w:rPr>
          <w:rFonts w:hint="eastAsia"/>
        </w:rPr>
        <w:t>本文旨在通过风格迁移技术去除光学遥感图像中的云雾干扰。</w:t>
      </w:r>
      <w:r w:rsidRPr="0031113B">
        <w:rPr>
          <w:rFonts w:hint="eastAsia"/>
        </w:rPr>
        <w:t>本文采用了</w:t>
      </w:r>
      <w:r w:rsidRPr="0031113B">
        <w:rPr>
          <w:rFonts w:hint="eastAsia"/>
        </w:rPr>
        <w:t>Contrastive Learning for Unpaired Image-to-Image Translation (CUT</w:t>
      </w:r>
      <w:r w:rsidR="006B2EB1">
        <w:rPr>
          <w:rFonts w:hint="eastAsia"/>
        </w:rPr>
        <w:t>)</w:t>
      </w:r>
      <w:r w:rsidRPr="0031113B">
        <w:rPr>
          <w:rFonts w:hint="eastAsia"/>
        </w:rPr>
        <w:t>作为基础模型，以解决光学遥感图像中的云雾去除问题。</w:t>
      </w:r>
      <w:r w:rsidRPr="0031113B">
        <w:rPr>
          <w:rFonts w:hint="eastAsia"/>
        </w:rPr>
        <w:t>CUT</w:t>
      </w:r>
      <w:r w:rsidR="00223D53">
        <w:rPr>
          <w:rFonts w:hint="eastAsia"/>
        </w:rPr>
        <w:t>由</w:t>
      </w:r>
      <w:r w:rsidR="00957483">
        <w:rPr>
          <w:rFonts w:hint="eastAsia"/>
        </w:rPr>
        <w:t>Park</w:t>
      </w:r>
      <w:r w:rsidR="00957483">
        <w:rPr>
          <w:rFonts w:hint="eastAsia"/>
        </w:rPr>
        <w:t>等人</w:t>
      </w:r>
      <w:r w:rsidR="00957483">
        <w:fldChar w:fldCharType="begin"/>
      </w:r>
      <w:r w:rsidR="00C93B2C">
        <w:instrText xml:space="preserve"> ADDIN ZOTERO_ITEM CSL_CITATION {"citationID":"sjza3DSE","properties":{"formattedCitation":"\\super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rsidR="00957483">
        <w:fldChar w:fldCharType="separate"/>
      </w:r>
      <w:r w:rsidR="00957483" w:rsidRPr="00957483">
        <w:rPr>
          <w:rFonts w:cs="Times New Roman"/>
          <w:kern w:val="0"/>
          <w:szCs w:val="24"/>
          <w:vertAlign w:val="superscript"/>
        </w:rPr>
        <w:t>[24]</w:t>
      </w:r>
      <w:r w:rsidR="00957483">
        <w:fldChar w:fldCharType="end"/>
      </w:r>
      <w:r w:rsidR="00957483">
        <w:rPr>
          <w:rFonts w:hint="eastAsia"/>
        </w:rPr>
        <w:t>提出，</w:t>
      </w:r>
      <w:r w:rsidRPr="0031113B">
        <w:rPr>
          <w:rFonts w:hint="eastAsia"/>
        </w:rPr>
        <w:t>是</w:t>
      </w:r>
      <w:proofErr w:type="gramStart"/>
      <w:r w:rsidR="00957483">
        <w:rPr>
          <w:rFonts w:hint="eastAsia"/>
        </w:rPr>
        <w:t>对之前</w:t>
      </w:r>
      <w:proofErr w:type="gramEnd"/>
      <w:r w:rsidR="00957483">
        <w:rPr>
          <w:rFonts w:hint="eastAsia"/>
        </w:rPr>
        <w:t>工作</w:t>
      </w:r>
      <w:proofErr w:type="spellStart"/>
      <w:r w:rsidRPr="0031113B">
        <w:rPr>
          <w:rFonts w:hint="eastAsia"/>
        </w:rPr>
        <w:t>CycleGAN</w:t>
      </w:r>
      <w:proofErr w:type="spellEnd"/>
      <w:r w:rsidR="00957483">
        <w:fldChar w:fldCharType="begin"/>
      </w:r>
      <w:r w:rsidR="00C93B2C">
        <w:instrText xml:space="preserve"> ADDIN ZOTERO_ITEM CSL_CITATION {"citationID":"VvwhTbnP","properties":{"formattedCitation":"\\super [20]\\nosupersub{}","plainCitation":"[20]","noteIndex":0},"citationItems":[{"id":1878,"uris":["http://zotero.org/users/11229993/items/LI9D52U3"],"itemData":{"id":1878,"type":"paper-conference","container-title":"CVPR","event-title":"CVPR","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A."}],"accessed":{"date-parts":[["2023",10,29]]},"issued":{"date-parts":[["2017"]]},"citation-key":"zhuUnpairedImageToImageTranslation2017"}}],"schema":"https://github.com/citation-style-language/schema/raw/master/csl-citation.json"} </w:instrText>
      </w:r>
      <w:r w:rsidR="00957483">
        <w:fldChar w:fldCharType="separate"/>
      </w:r>
      <w:r w:rsidR="00957483" w:rsidRPr="00957483">
        <w:rPr>
          <w:rFonts w:cs="Times New Roman"/>
          <w:kern w:val="0"/>
          <w:szCs w:val="24"/>
          <w:vertAlign w:val="superscript"/>
        </w:rPr>
        <w:t>[20]</w:t>
      </w:r>
      <w:r w:rsidR="00957483">
        <w:fldChar w:fldCharType="end"/>
      </w:r>
      <w:r w:rsidRPr="0031113B">
        <w:rPr>
          <w:rFonts w:hint="eastAsia"/>
        </w:rPr>
        <w:t>的改进</w:t>
      </w:r>
      <w:r w:rsidR="00957483">
        <w:rPr>
          <w:rFonts w:hint="eastAsia"/>
        </w:rPr>
        <w:t>。与</w:t>
      </w:r>
      <w:proofErr w:type="spellStart"/>
      <w:r w:rsidR="00957483">
        <w:rPr>
          <w:rFonts w:hint="eastAsia"/>
        </w:rPr>
        <w:t>CycleGAN</w:t>
      </w:r>
      <w:proofErr w:type="spellEnd"/>
      <w:r w:rsidR="00957483">
        <w:fldChar w:fldCharType="begin"/>
      </w:r>
      <w:r w:rsidR="00C93B2C">
        <w:instrText xml:space="preserve"> ADDIN ZOTERO_ITEM CSL_CITATION {"citationID":"D1V700wk","properties":{"formattedCitation":"\\super [20]\\nosupersub{}","plainCitation":"[20]","noteIndex":0},"citationItems":[{"id":1878,"uris":["http://zotero.org/users/11229993/items/LI9D52U3"],"itemData":{"id":1878,"type":"paper-conference","container-title":"CVPR","event-title":"CVPR","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A."}],"accessed":{"date-parts":[["2023",10,29]]},"issued":{"date-parts":[["2017"]]},"citation-key":"zhuUnpairedImageToImageTranslation2017"}}],"schema":"https://github.com/citation-style-language/schema/raw/master/csl-citation.json"} </w:instrText>
      </w:r>
      <w:r w:rsidR="00957483">
        <w:fldChar w:fldCharType="separate"/>
      </w:r>
      <w:r w:rsidR="00957483" w:rsidRPr="00957483">
        <w:rPr>
          <w:rFonts w:cs="Times New Roman"/>
          <w:kern w:val="0"/>
          <w:szCs w:val="24"/>
          <w:vertAlign w:val="superscript"/>
        </w:rPr>
        <w:t>[20]</w:t>
      </w:r>
      <w:r w:rsidR="00957483">
        <w:fldChar w:fldCharType="end"/>
      </w:r>
      <w:r w:rsidR="00957483">
        <w:rPr>
          <w:rFonts w:hint="eastAsia"/>
        </w:rPr>
        <w:t>相比，</w:t>
      </w:r>
      <w:r w:rsidR="00957483">
        <w:rPr>
          <w:rFonts w:hint="eastAsia"/>
        </w:rPr>
        <w:t>CUT</w:t>
      </w:r>
      <w:r w:rsidR="00957483">
        <w:fldChar w:fldCharType="begin"/>
      </w:r>
      <w:r w:rsidR="00C93B2C">
        <w:instrText xml:space="preserve"> ADDIN ZOTERO_ITEM CSL_CITATION {"citationID":"raeqekb5","properties":{"formattedCitation":"\\super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rsidR="00957483">
        <w:fldChar w:fldCharType="separate"/>
      </w:r>
      <w:r w:rsidR="00957483" w:rsidRPr="00957483">
        <w:rPr>
          <w:rFonts w:cs="Times New Roman"/>
          <w:kern w:val="0"/>
          <w:szCs w:val="24"/>
          <w:vertAlign w:val="superscript"/>
        </w:rPr>
        <w:t>[24]</w:t>
      </w:r>
      <w:r w:rsidR="00957483">
        <w:fldChar w:fldCharType="end"/>
      </w:r>
      <w:r w:rsidRPr="0031113B">
        <w:rPr>
          <w:rFonts w:hint="eastAsia"/>
        </w:rPr>
        <w:t>通过引入对比学习，特别是</w:t>
      </w:r>
      <w:proofErr w:type="spellStart"/>
      <w:r w:rsidRPr="0031113B">
        <w:rPr>
          <w:rFonts w:hint="eastAsia"/>
        </w:rPr>
        <w:t>PatchNCE</w:t>
      </w:r>
      <w:proofErr w:type="spellEnd"/>
      <w:r w:rsidRPr="0031113B">
        <w:rPr>
          <w:rFonts w:hint="eastAsia"/>
        </w:rPr>
        <w:t>损失，增强了模型在图像转换过程中对细节的保持能力。</w:t>
      </w:r>
      <w:r w:rsidR="00366B55">
        <w:rPr>
          <w:rFonts w:hint="eastAsia"/>
        </w:rPr>
        <w:t>同时，</w:t>
      </w:r>
      <w:r w:rsidR="000B4F03">
        <w:rPr>
          <w:rFonts w:hint="eastAsia"/>
        </w:rPr>
        <w:t>考虑到循环一致性损失是以两个域之间存在的双</w:t>
      </w:r>
      <w:proofErr w:type="gramStart"/>
      <w:r w:rsidR="000B4F03">
        <w:rPr>
          <w:rFonts w:hint="eastAsia"/>
        </w:rPr>
        <w:t>射关系</w:t>
      </w:r>
      <w:proofErr w:type="gramEnd"/>
      <w:r w:rsidR="000B4F03">
        <w:rPr>
          <w:rFonts w:hint="eastAsia"/>
        </w:rPr>
        <w:t>为前提假设的，而这种假设在实际应用中具有较大的局限性</w:t>
      </w:r>
      <w:r w:rsidR="00013519">
        <w:rPr>
          <w:rFonts w:hint="eastAsia"/>
        </w:rPr>
        <w:t>，</w:t>
      </w:r>
      <w:r w:rsidR="00366B55">
        <w:rPr>
          <w:rFonts w:hint="eastAsia"/>
        </w:rPr>
        <w:t>CUT</w:t>
      </w:r>
      <w:r w:rsidR="00366B55">
        <w:fldChar w:fldCharType="begin"/>
      </w:r>
      <w:r w:rsidR="00C93B2C">
        <w:instrText xml:space="preserve"> ADDIN ZOTERO_ITEM CSL_CITATION {"citationID":"jrBS2iCI","properties":{"formattedCitation":"\\super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rsidR="00366B55">
        <w:fldChar w:fldCharType="separate"/>
      </w:r>
      <w:r w:rsidR="00366B55" w:rsidRPr="00366B55">
        <w:rPr>
          <w:rFonts w:cs="Times New Roman"/>
          <w:kern w:val="0"/>
          <w:szCs w:val="24"/>
          <w:vertAlign w:val="superscript"/>
        </w:rPr>
        <w:t>[24]</w:t>
      </w:r>
      <w:r w:rsidR="00366B55">
        <w:fldChar w:fldCharType="end"/>
      </w:r>
      <w:r w:rsidR="00366B55">
        <w:rPr>
          <w:rFonts w:hint="eastAsia"/>
        </w:rPr>
        <w:t>用最大化输入与输出图像之间的局部交互信息代替传统的循环</w:t>
      </w:r>
      <w:r w:rsidR="000B4F03">
        <w:rPr>
          <w:rFonts w:hint="eastAsia"/>
        </w:rPr>
        <w:t>一致性损失，</w:t>
      </w:r>
      <w:r w:rsidR="001F2688">
        <w:rPr>
          <w:rFonts w:hint="eastAsia"/>
        </w:rPr>
        <w:t>从而</w:t>
      </w:r>
      <w:r w:rsidR="00AE0FAE">
        <w:rPr>
          <w:rFonts w:hint="eastAsia"/>
        </w:rPr>
        <w:t>具有更强的泛用性</w:t>
      </w:r>
      <w:r w:rsidR="001F2688">
        <w:rPr>
          <w:rFonts w:hint="eastAsia"/>
        </w:rPr>
        <w:t>。</w:t>
      </w:r>
      <w:r w:rsidR="00EB6E27" w:rsidRPr="00EB6E27">
        <w:rPr>
          <w:rFonts w:hint="eastAsia"/>
        </w:rPr>
        <w:t>这种双向映射的要求在遥感图像的云雾去除中并非必要，因为目标是从有</w:t>
      </w:r>
      <w:proofErr w:type="gramStart"/>
      <w:r w:rsidR="00EB6E27" w:rsidRPr="00EB6E27">
        <w:rPr>
          <w:rFonts w:hint="eastAsia"/>
        </w:rPr>
        <w:t>云图像</w:t>
      </w:r>
      <w:proofErr w:type="gramEnd"/>
      <w:r w:rsidR="00EB6E27" w:rsidRPr="00EB6E27">
        <w:rPr>
          <w:rFonts w:hint="eastAsia"/>
        </w:rPr>
        <w:t>生成无云图像，而不关心逆向映射的准确性。</w:t>
      </w:r>
      <w:r w:rsidR="001F2688">
        <w:rPr>
          <w:rFonts w:hint="eastAsia"/>
        </w:rPr>
        <w:t>不仅如此，</w:t>
      </w:r>
      <w:r w:rsidR="001F2688">
        <w:rPr>
          <w:rFonts w:hint="eastAsia"/>
        </w:rPr>
        <w:t>CUT</w:t>
      </w:r>
      <w:r w:rsidR="001F2688">
        <w:fldChar w:fldCharType="begin"/>
      </w:r>
      <w:r w:rsidR="00C93B2C">
        <w:instrText xml:space="preserve"> ADDIN ZOTERO_ITEM CSL_CITATION {"citationID":"A4aPmxE3","properties":{"formattedCitation":"\\super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rsidR="001F2688">
        <w:fldChar w:fldCharType="separate"/>
      </w:r>
      <w:r w:rsidR="001F2688" w:rsidRPr="001F2688">
        <w:rPr>
          <w:rFonts w:cs="Times New Roman"/>
          <w:kern w:val="0"/>
          <w:szCs w:val="24"/>
          <w:vertAlign w:val="superscript"/>
        </w:rPr>
        <w:t>[24]</w:t>
      </w:r>
      <w:r w:rsidR="001F2688">
        <w:fldChar w:fldCharType="end"/>
      </w:r>
      <w:r w:rsidR="003932E6">
        <w:rPr>
          <w:rFonts w:hint="eastAsia"/>
        </w:rPr>
        <w:t>舍弃了</w:t>
      </w:r>
      <w:proofErr w:type="spellStart"/>
      <w:r w:rsidR="003932E6">
        <w:rPr>
          <w:rFonts w:hint="eastAsia"/>
        </w:rPr>
        <w:t>CycleGAN</w:t>
      </w:r>
      <w:proofErr w:type="spellEnd"/>
      <w:r w:rsidR="003932E6">
        <w:rPr>
          <w:rFonts w:hint="eastAsia"/>
        </w:rPr>
        <w:t>中的循环映射，而是采用</w:t>
      </w:r>
      <w:r w:rsidR="006E5E45">
        <w:rPr>
          <w:rFonts w:hint="eastAsia"/>
        </w:rPr>
        <w:t>了从</w:t>
      </w:r>
      <w:proofErr w:type="gramStart"/>
      <w:r w:rsidR="006E5E45">
        <w:rPr>
          <w:rFonts w:hint="eastAsia"/>
        </w:rPr>
        <w:t>源域到</w:t>
      </w:r>
      <w:proofErr w:type="gramEnd"/>
      <w:r w:rsidR="006E5E45">
        <w:rPr>
          <w:rFonts w:hint="eastAsia"/>
        </w:rPr>
        <w:t>目标域的单向映射，从而避免使用辅助型逆生成器与</w:t>
      </w:r>
      <w:r w:rsidR="00215A5C">
        <w:rPr>
          <w:rFonts w:hint="eastAsia"/>
        </w:rPr>
        <w:t>判别器，最终简化了训练流程</w:t>
      </w:r>
      <w:r w:rsidR="006E5E45">
        <w:rPr>
          <w:rFonts w:hint="eastAsia"/>
        </w:rPr>
        <w:t>，</w:t>
      </w:r>
      <w:r w:rsidR="00AE0FAE">
        <w:rPr>
          <w:rFonts w:hint="eastAsia"/>
        </w:rPr>
        <w:t>具有更低的时间</w:t>
      </w:r>
      <w:r w:rsidR="00241988">
        <w:rPr>
          <w:rFonts w:hint="eastAsia"/>
        </w:rPr>
        <w:t>占用</w:t>
      </w:r>
      <w:r w:rsidR="00AE0FAE">
        <w:rPr>
          <w:rFonts w:hint="eastAsia"/>
        </w:rPr>
        <w:t>与资源消耗。</w:t>
      </w:r>
    </w:p>
    <w:p w14:paraId="1A788295" w14:textId="6E8508D7" w:rsidR="00186BBD" w:rsidDel="000D068D" w:rsidRDefault="005A5018" w:rsidP="00186BBD">
      <w:pPr>
        <w:ind w:firstLineChars="200" w:firstLine="422"/>
        <w:rPr>
          <w:del w:id="9" w:author="Xiaotong Zhou" w:date="2024-08-29T18:01:00Z" w16du:dateUtc="2024-08-29T10:01:00Z"/>
          <w:b/>
          <w:bCs/>
        </w:rPr>
      </w:pPr>
      <w:del w:id="10" w:author="Xiaotong Zhou" w:date="2024-08-29T18:01:00Z" w16du:dateUtc="2024-08-29T10:01:00Z">
        <w:r w:rsidDel="000D068D">
          <w:rPr>
            <w:rFonts w:hint="eastAsia"/>
            <w:b/>
            <w:bCs/>
          </w:rPr>
          <w:delText>介绍</w:delText>
        </w:r>
        <w:r w:rsidDel="000D068D">
          <w:rPr>
            <w:rFonts w:hint="eastAsia"/>
            <w:b/>
            <w:bCs/>
          </w:rPr>
          <w:delText>CUT</w:delText>
        </w:r>
        <w:r w:rsidDel="000D068D">
          <w:rPr>
            <w:rFonts w:hint="eastAsia"/>
            <w:b/>
            <w:bCs/>
          </w:rPr>
          <w:delText>的结构、创新与优势</w:delText>
        </w:r>
      </w:del>
    </w:p>
    <w:p w14:paraId="3A2E5469" w14:textId="3E7D706D" w:rsidR="00186BBD" w:rsidRDefault="00186BBD" w:rsidP="00186BBD">
      <w:pPr>
        <w:ind w:firstLineChars="200" w:firstLine="420"/>
      </w:pPr>
      <w:r>
        <w:rPr>
          <w:rFonts w:hint="eastAsia"/>
        </w:rPr>
        <w:t>此处，我们给出</w:t>
      </w:r>
      <w:r>
        <w:rPr>
          <w:rFonts w:hint="eastAsia"/>
        </w:rPr>
        <w:t>CUT</w:t>
      </w:r>
      <w:r>
        <w:rPr>
          <w:rFonts w:hint="eastAsia"/>
        </w:rPr>
        <w:t>模型的各组成部分与其中的基本原理。</w:t>
      </w:r>
      <w:r w:rsidR="00225DAD">
        <w:rPr>
          <w:rFonts w:hint="eastAsia"/>
        </w:rPr>
        <w:t>CUT</w:t>
      </w:r>
      <w:r w:rsidR="00225DAD">
        <w:rPr>
          <w:rFonts w:hint="eastAsia"/>
        </w:rPr>
        <w:t>模型</w:t>
      </w:r>
      <w:r w:rsidR="00F22541">
        <w:rPr>
          <w:rFonts w:hint="eastAsia"/>
        </w:rPr>
        <w:t>以</w:t>
      </w:r>
      <w:r w:rsidR="00F22541">
        <w:rPr>
          <w:rFonts w:hint="eastAsia"/>
        </w:rPr>
        <w:t>GAN</w:t>
      </w:r>
      <w:r w:rsidR="00F22541">
        <w:rPr>
          <w:rFonts w:hint="eastAsia"/>
        </w:rPr>
        <w:t>作为基本架构，包含一个生成器与一个</w:t>
      </w:r>
      <w:proofErr w:type="gramStart"/>
      <w:r w:rsidR="00F22541">
        <w:rPr>
          <w:rFonts w:hint="eastAsia"/>
        </w:rPr>
        <w:t>判别器</w:t>
      </w:r>
      <w:proofErr w:type="gramEnd"/>
      <w:r w:rsidR="00F22541">
        <w:rPr>
          <w:rFonts w:hint="eastAsia"/>
        </w:rPr>
        <w:t>进行联合训练。其中，生成器</w:t>
      </w:r>
      <w:r w:rsidR="00225DAD">
        <w:rPr>
          <w:rFonts w:hint="eastAsia"/>
        </w:rPr>
        <w:t>采用了基本的编码</w:t>
      </w:r>
      <w:r w:rsidR="00225DAD">
        <w:t>—</w:t>
      </w:r>
      <w:r w:rsidR="00225DAD">
        <w:rPr>
          <w:rFonts w:hint="eastAsia"/>
        </w:rPr>
        <w:t>解码器结构</w:t>
      </w:r>
      <w:r w:rsidR="00EB6E27">
        <w:rPr>
          <w:rFonts w:hint="eastAsia"/>
        </w:rPr>
        <w:t>。</w:t>
      </w:r>
      <w:r w:rsidR="00EB6E27" w:rsidRPr="00EB6E27">
        <w:rPr>
          <w:rFonts w:hint="eastAsia"/>
        </w:rPr>
        <w:t>假设我们的目标是将来自输入域</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H×W×C</m:t>
            </m:r>
          </m:sup>
        </m:sSup>
      </m:oMath>
      <w:r w:rsidR="00EB6E27" w:rsidRPr="00EB6E27">
        <w:rPr>
          <w:rFonts w:hint="eastAsia"/>
        </w:rPr>
        <w:t>的遥感云雾图像</w:t>
      </w:r>
      <m:oMath>
        <m:r>
          <w:rPr>
            <w:rFonts w:ascii="Cambria Math" w:hAnsi="Cambria Math" w:hint="eastAsia"/>
          </w:rPr>
          <m:t>X</m:t>
        </m:r>
      </m:oMath>
      <w:r w:rsidR="00EB6E27" w:rsidRPr="00EB6E27">
        <w:rPr>
          <w:rFonts w:hint="eastAsia"/>
        </w:rPr>
        <w:t>，转换为目标域</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H×W×3</m:t>
            </m:r>
          </m:sup>
        </m:sSup>
      </m:oMath>
      <w:r w:rsidR="00EB6E27" w:rsidRPr="00EB6E27">
        <w:rPr>
          <w:rFonts w:hint="eastAsia"/>
        </w:rPr>
        <w:t>的无云雾图像</w:t>
      </w:r>
      <m:oMath>
        <m:r>
          <w:rPr>
            <w:rFonts w:ascii="Cambria Math" w:hAnsi="Cambria Math" w:hint="eastAsia"/>
          </w:rPr>
          <m:t>Y</m:t>
        </m:r>
      </m:oMath>
      <w:r w:rsidR="00EB6E27" w:rsidRPr="00EB6E27">
        <w:rPr>
          <w:rFonts w:hint="eastAsia"/>
        </w:rPr>
        <w:t>。</w:t>
      </w:r>
      <w:r w:rsidR="003E2DF7">
        <w:rPr>
          <w:rFonts w:hint="eastAsia"/>
        </w:rPr>
        <w:t>CUT</w:t>
      </w:r>
      <w:r w:rsidR="003E2DF7">
        <w:rPr>
          <w:rFonts w:hint="eastAsia"/>
        </w:rPr>
        <w:t>的</w:t>
      </w:r>
      <w:r w:rsidR="00EB6E27" w:rsidRPr="00EB6E27">
        <w:rPr>
          <w:rFonts w:hint="eastAsia"/>
        </w:rPr>
        <w:t>生成器</w:t>
      </w:r>
      <w:r w:rsidR="003E2DF7">
        <w:rPr>
          <w:rFonts w:hint="eastAsia"/>
        </w:rPr>
        <w:t>包含</w:t>
      </w:r>
      <w:r w:rsidR="00EB6E27" w:rsidRPr="00EB6E27">
        <w:rPr>
          <w:rFonts w:hint="eastAsia"/>
        </w:rPr>
        <w:t>两个部分：编码器</w:t>
      </w:r>
      <m:oMath>
        <m:sSub>
          <m:sSubPr>
            <m:ctrlPr>
              <w:rPr>
                <w:rFonts w:ascii="Cambria Math" w:hAnsi="Cambria Math"/>
              </w:rPr>
            </m:ctrlPr>
          </m:sSubPr>
          <m:e>
            <m:r>
              <w:rPr>
                <w:rFonts w:ascii="Cambria Math" w:hAnsi="Cambria Math"/>
              </w:rPr>
              <m:t>G</m:t>
            </m:r>
          </m:e>
          <m:sub>
            <m:r>
              <m:rPr>
                <m:nor/>
              </m:rPr>
              <m:t>enc</m:t>
            </m:r>
          </m:sub>
        </m:sSub>
      </m:oMath>
      <w:r w:rsidR="00EB6E27" w:rsidRPr="00EB6E27">
        <w:rPr>
          <w:rFonts w:hint="eastAsia"/>
        </w:rPr>
        <w:t>和解码器</w:t>
      </w:r>
      <m:oMath>
        <m:sSub>
          <m:sSubPr>
            <m:ctrlPr>
              <w:rPr>
                <w:rFonts w:ascii="Cambria Math" w:hAnsi="Cambria Math"/>
              </w:rPr>
            </m:ctrlPr>
          </m:sSubPr>
          <m:e>
            <m:r>
              <w:rPr>
                <w:rFonts w:ascii="Cambria Math" w:hAnsi="Cambria Math"/>
              </w:rPr>
              <m:t>G</m:t>
            </m:r>
          </m:e>
          <m:sub>
            <m:r>
              <m:rPr>
                <m:nor/>
              </m:rPr>
              <m:t>dec</m:t>
            </m:r>
          </m:sub>
        </m:sSub>
      </m:oMath>
      <w:r w:rsidR="00EB6E27" w:rsidRPr="00EB6E27">
        <w:rPr>
          <w:rFonts w:hint="eastAsia"/>
        </w:rPr>
        <w:t>，它们按顺序应用于输入图像</w:t>
      </w:r>
      <m:oMath>
        <m:r>
          <w:rPr>
            <w:rFonts w:ascii="Cambria Math" w:hAnsi="Cambria Math" w:hint="eastAsia"/>
          </w:rPr>
          <m:t>X</m:t>
        </m:r>
      </m:oMath>
      <w:r w:rsidR="00EB6E27" w:rsidRPr="00EB6E27">
        <w:rPr>
          <w:rFonts w:hint="eastAsia"/>
        </w:rPr>
        <w:t>，</w:t>
      </w:r>
      <w:r w:rsidR="00335AF4">
        <w:rPr>
          <w:rFonts w:hint="eastAsia"/>
        </w:rPr>
        <w:t>最终</w:t>
      </w:r>
      <w:r w:rsidR="00EB6E27" w:rsidRPr="00EB6E27">
        <w:rPr>
          <w:rFonts w:hint="eastAsia"/>
        </w:rPr>
        <w:t>生成输出图像</w:t>
      </w:r>
      <w:r w:rsidR="00335AF4">
        <w:rPr>
          <w:rFonts w:hint="eastAsia"/>
        </w:rPr>
        <w:t>，该过程可以用如下公式表示：</w:t>
      </w:r>
    </w:p>
    <w:p w14:paraId="74A93680" w14:textId="45187CF4" w:rsidR="00335AF4" w:rsidRPr="00F04A8D" w:rsidRDefault="00335AF4" w:rsidP="00335AF4">
      <w:pPr>
        <w:pStyle w:val="a3"/>
        <w:spacing w:after="156"/>
        <w:ind w:firstLineChars="0" w:firstLine="0"/>
        <w:rPr>
          <w:vanish/>
          <w:specVanish/>
        </w:rPr>
      </w:pPr>
      <w:r>
        <w:tab/>
      </w:r>
      <m:oMath>
        <m:acc>
          <m:accPr>
            <m:ctrlPr>
              <w:rPr>
                <w:rFonts w:ascii="Cambria Math" w:hAnsi="Cambria Math"/>
              </w:rPr>
            </m:ctrlPr>
          </m:accPr>
          <m:e>
            <m:r>
              <w:rPr>
                <w:rFonts w:ascii="Cambria Math" w:hAnsi="Cambria Math"/>
              </w:rPr>
              <m:t>y</m:t>
            </m:r>
          </m:e>
        </m:acc>
        <m:r>
          <w:rPr>
            <w:rFonts w:ascii="Cambria Math" w:hAnsi="Cambria Math"/>
          </w:rPr>
          <m:t>=G(z)=</m:t>
        </m:r>
        <m:sSub>
          <m:sSubPr>
            <m:ctrlPr>
              <w:rPr>
                <w:rFonts w:ascii="Cambria Math" w:hAnsi="Cambria Math"/>
              </w:rPr>
            </m:ctrlPr>
          </m:sSubPr>
          <m:e>
            <m:r>
              <w:rPr>
                <w:rFonts w:ascii="Cambria Math" w:hAnsi="Cambria Math"/>
              </w:rPr>
              <m:t>G</m:t>
            </m:r>
          </m:e>
          <m:sub>
            <m:r>
              <m:rPr>
                <m:nor/>
              </m:rPr>
              <m:t>dec</m:t>
            </m:r>
          </m:sub>
        </m:sSub>
        <m:r>
          <w:rPr>
            <w:rFonts w:ascii="Cambria Math" w:hAnsi="Cambria Math"/>
          </w:rPr>
          <m:t>(</m:t>
        </m:r>
        <m:sSub>
          <m:sSubPr>
            <m:ctrlPr>
              <w:rPr>
                <w:rFonts w:ascii="Cambria Math" w:hAnsi="Cambria Math"/>
              </w:rPr>
            </m:ctrlPr>
          </m:sSubPr>
          <m:e>
            <m:r>
              <w:rPr>
                <w:rFonts w:ascii="Cambria Math" w:hAnsi="Cambria Math"/>
              </w:rPr>
              <m:t>G</m:t>
            </m:r>
          </m:e>
          <m:sub>
            <m:r>
              <m:rPr>
                <m:nor/>
              </m:rPr>
              <m:t>enc</m:t>
            </m:r>
          </m:sub>
        </m:sSub>
        <m:r>
          <w:rPr>
            <w:rFonts w:ascii="Cambria Math" w:hAnsi="Cambria Math"/>
          </w:rPr>
          <m:t>(x))</m:t>
        </m:r>
      </m:oMath>
      <w:r w:rsidRPr="00335AF4">
        <w:t xml:space="preserve"> </w:t>
      </w:r>
      <w:r>
        <w:tab/>
      </w:r>
    </w:p>
    <w:p w14:paraId="3DAF899D" w14:textId="3ACFA3F5" w:rsidR="00144B91" w:rsidRDefault="00335AF4" w:rsidP="00144B91">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8</w:t>
      </w:r>
      <w:r>
        <w:fldChar w:fldCharType="end"/>
      </w:r>
    </w:p>
    <w:p w14:paraId="6F7F8205" w14:textId="2D565D52" w:rsidR="00144B91" w:rsidRPr="00144B91" w:rsidRDefault="00123035" w:rsidP="006D0F64">
      <w:pPr>
        <w:ind w:firstLineChars="200" w:firstLine="420"/>
      </w:pPr>
      <w:r w:rsidRPr="00123035">
        <w:rPr>
          <w:rFonts w:hint="eastAsia"/>
        </w:rPr>
        <w:t>CUT</w:t>
      </w:r>
      <w:r w:rsidRPr="00123035">
        <w:rPr>
          <w:rFonts w:hint="eastAsia"/>
        </w:rPr>
        <w:t>使用的</w:t>
      </w:r>
      <w:proofErr w:type="gramStart"/>
      <w:r w:rsidRPr="00123035">
        <w:rPr>
          <w:rFonts w:hint="eastAsia"/>
        </w:rPr>
        <w:t>判别器</w:t>
      </w:r>
      <w:proofErr w:type="gramEnd"/>
      <w:r w:rsidRPr="00123035">
        <w:rPr>
          <w:rFonts w:hint="eastAsia"/>
        </w:rPr>
        <w:t>是一个基于</w:t>
      </w:r>
      <w:proofErr w:type="spellStart"/>
      <w:r w:rsidRPr="00123035">
        <w:rPr>
          <w:rFonts w:hint="eastAsia"/>
        </w:rPr>
        <w:t>PatchGAN</w:t>
      </w:r>
      <w:proofErr w:type="spellEnd"/>
      <w:r w:rsidR="006C0706">
        <w:fldChar w:fldCharType="begin"/>
      </w:r>
      <w:r w:rsidR="00C93B2C">
        <w:instrText xml:space="preserve"> ADDIN ZOTERO_ITEM CSL_CITATION {"citationID":"49Gm4JCV","properties":{"formattedCitation":"\\super [25]\\nosupersub{}","plainCitation":"[25]","noteIndex":0},"citationItems":[{"id":5739,"uris":["http://zotero.org/users/11229993/items/ZDSITTY7"],"itemData":{"id":5739,"type":"paper-conference","event-title":"Proceedings of the IEEE Conference on Computer Vision and Pattern Recognition","page":"1125-1134","source":"openaccess.thecvf.com","title":"Image-To-Image Translation With Conditional Adversarial Networks","URL":"https://openaccess.thecvf.com/content_cvpr_2017/html/Isola_Image-To-Image_Translation_With_CVPR_2017_paper.html","author":[{"family":"Isola","given":"Phillip"},{"family":"Zhu","given":"Jun-Yan"},{"family":"Zhou","given":"Tinghui"},{"family":"Efros","given":"Alexei A."}],"accessed":{"date-parts":[["2024",8,29]]},"issued":{"date-parts":[["2017"]]},"citation-key":"isolaImageToImageTranslationConditional2017"}}],"schema":"https://github.com/citation-style-language/schema/raw/master/csl-citation.json"} </w:instrText>
      </w:r>
      <w:r w:rsidR="006C0706">
        <w:fldChar w:fldCharType="separate"/>
      </w:r>
      <w:r w:rsidR="006C0706" w:rsidRPr="006C0706">
        <w:rPr>
          <w:rFonts w:cs="Times New Roman"/>
          <w:kern w:val="0"/>
          <w:szCs w:val="24"/>
          <w:vertAlign w:val="superscript"/>
        </w:rPr>
        <w:t>[25]</w:t>
      </w:r>
      <w:r w:rsidR="006C0706">
        <w:fldChar w:fldCharType="end"/>
      </w:r>
      <w:r w:rsidRPr="00123035">
        <w:rPr>
          <w:rFonts w:hint="eastAsia"/>
        </w:rPr>
        <w:t>架构的网络。</w:t>
      </w:r>
      <w:proofErr w:type="spellStart"/>
      <w:r w:rsidRPr="00123035">
        <w:rPr>
          <w:rFonts w:hint="eastAsia"/>
        </w:rPr>
        <w:t>PatchGAN</w:t>
      </w:r>
      <w:proofErr w:type="spellEnd"/>
      <w:r w:rsidRPr="00123035">
        <w:rPr>
          <w:rFonts w:hint="eastAsia"/>
        </w:rPr>
        <w:t>是一种用于评估图像局部区域真实性的判别器，它不是对整张图像进行分类，而是对图像中的每一个小</w:t>
      </w:r>
      <w:r w:rsidRPr="00123035">
        <w:rPr>
          <w:rFonts w:hint="eastAsia"/>
        </w:rPr>
        <w:t>patch</w:t>
      </w:r>
      <w:r w:rsidRPr="00123035">
        <w:rPr>
          <w:rFonts w:hint="eastAsia"/>
        </w:rPr>
        <w:t>进行分类。</w:t>
      </w:r>
      <w:proofErr w:type="spellStart"/>
      <w:r w:rsidR="006C0706" w:rsidRPr="006C0706">
        <w:rPr>
          <w:rFonts w:hint="eastAsia"/>
        </w:rPr>
        <w:t>PatchGAN</w:t>
      </w:r>
      <w:proofErr w:type="spellEnd"/>
      <w:r w:rsidR="006C0706" w:rsidRPr="006C0706">
        <w:rPr>
          <w:rFonts w:hint="eastAsia"/>
        </w:rPr>
        <w:t>的主要思想是通过对图像中的小区域（即</w:t>
      </w:r>
      <w:r w:rsidR="006C0706" w:rsidRPr="006C0706">
        <w:rPr>
          <w:rFonts w:hint="eastAsia"/>
        </w:rPr>
        <w:t>patch</w:t>
      </w:r>
      <w:r w:rsidR="006C0706" w:rsidRPr="006C0706">
        <w:rPr>
          <w:rFonts w:hint="eastAsia"/>
        </w:rPr>
        <w:t>）进行二分类（真实或生成），</w:t>
      </w:r>
      <w:r w:rsidR="006C0706">
        <w:rPr>
          <w:rFonts w:hint="eastAsia"/>
        </w:rPr>
        <w:t>以</w:t>
      </w:r>
      <w:r w:rsidR="006C0706" w:rsidRPr="006C0706">
        <w:rPr>
          <w:rFonts w:hint="eastAsia"/>
        </w:rPr>
        <w:t>评估生成图像的质量。这种方法在许多图像翻译任务中表现良好，特别是在处理高分辨率图像时，它能够有效地捕捉图像的细节和局部结构。</w:t>
      </w:r>
      <w:proofErr w:type="spellStart"/>
      <w:r w:rsidR="00C24EDE" w:rsidRPr="00C24EDE">
        <w:rPr>
          <w:rFonts w:hint="eastAsia"/>
        </w:rPr>
        <w:t>PatchGAN</w:t>
      </w:r>
      <w:proofErr w:type="spellEnd"/>
      <w:r w:rsidR="00C24EDE" w:rsidRPr="00C24EDE">
        <w:rPr>
          <w:rFonts w:hint="eastAsia"/>
        </w:rPr>
        <w:t>的网络结构通常由</w:t>
      </w:r>
      <w:r w:rsidR="00C24EDE" w:rsidRPr="00C24EDE">
        <w:rPr>
          <w:rFonts w:hint="eastAsia"/>
        </w:rPr>
        <w:lastRenderedPageBreak/>
        <w:t>多个卷积层组成，这些卷积层逐步将图像的局部信息提取出来，并最终输出一个二维矩阵，其中每个元素对应于输入图像中一个</w:t>
      </w:r>
      <w:r w:rsidR="00C24EDE" w:rsidRPr="00C24EDE">
        <w:rPr>
          <w:rFonts w:hint="eastAsia"/>
        </w:rPr>
        <w:t>patch</w:t>
      </w:r>
      <w:r w:rsidR="00C24EDE" w:rsidRPr="00C24EDE">
        <w:rPr>
          <w:rFonts w:hint="eastAsia"/>
        </w:rPr>
        <w:t>的真假判断。在</w:t>
      </w:r>
      <w:r w:rsidR="00C24EDE" w:rsidRPr="00C24EDE">
        <w:rPr>
          <w:rFonts w:hint="eastAsia"/>
        </w:rPr>
        <w:t>CUT</w:t>
      </w:r>
      <w:r w:rsidR="00C24EDE" w:rsidRPr="00C24EDE">
        <w:rPr>
          <w:rFonts w:hint="eastAsia"/>
        </w:rPr>
        <w:t>模型中，</w:t>
      </w:r>
      <w:proofErr w:type="spellStart"/>
      <w:r w:rsidR="00C24EDE" w:rsidRPr="00C24EDE">
        <w:t>PatchGAN</w:t>
      </w:r>
      <w:proofErr w:type="spellEnd"/>
      <w:r w:rsidR="00C24EDE" w:rsidRPr="00C24EDE">
        <w:rPr>
          <w:rFonts w:hint="eastAsia"/>
        </w:rPr>
        <w:t>的作用是区分生成器生成的图像和真实图像。通过不断地提高生成图像通过</w:t>
      </w:r>
      <w:proofErr w:type="gramStart"/>
      <w:r w:rsidR="00C24EDE" w:rsidRPr="00C24EDE">
        <w:rPr>
          <w:rFonts w:hint="eastAsia"/>
        </w:rPr>
        <w:t>判别器</w:t>
      </w:r>
      <w:proofErr w:type="gramEnd"/>
      <w:r w:rsidR="00C24EDE" w:rsidRPr="00C24EDE">
        <w:rPr>
          <w:rFonts w:hint="eastAsia"/>
        </w:rPr>
        <w:t>的概率，生成器能够学到更为逼真的图像表示。</w:t>
      </w:r>
    </w:p>
    <w:p w14:paraId="3BD8D309" w14:textId="57E003C8" w:rsidR="00186BBD" w:rsidDel="000D068D" w:rsidRDefault="00186BBD" w:rsidP="00186BBD">
      <w:pPr>
        <w:ind w:firstLineChars="200" w:firstLine="422"/>
        <w:rPr>
          <w:del w:id="11" w:author="Xiaotong Zhou" w:date="2024-08-29T18:01:00Z" w16du:dateUtc="2024-08-29T10:01:00Z"/>
          <w:b/>
          <w:bCs/>
        </w:rPr>
      </w:pPr>
      <w:del w:id="12" w:author="Xiaotong Zhou" w:date="2024-08-29T18:01:00Z" w16du:dateUtc="2024-08-29T10:01:00Z">
        <w:r w:rsidDel="000D068D">
          <w:rPr>
            <w:rFonts w:hint="eastAsia"/>
            <w:b/>
            <w:bCs/>
          </w:rPr>
          <w:delText>基本架构</w:delText>
        </w:r>
      </w:del>
    </w:p>
    <w:p w14:paraId="43193FA1" w14:textId="4292544C" w:rsidR="00F86E78" w:rsidRDefault="00F86E78" w:rsidP="00F86E78">
      <w:pPr>
        <w:ind w:firstLineChars="200" w:firstLine="420"/>
      </w:pPr>
      <w:r>
        <w:rPr>
          <w:rFonts w:hint="eastAsia"/>
        </w:rPr>
        <w:t>CUT</w:t>
      </w:r>
      <w:r>
        <w:rPr>
          <w:rFonts w:hint="eastAsia"/>
        </w:rPr>
        <w:t>的关键创新在于引入了</w:t>
      </w:r>
      <w:proofErr w:type="spellStart"/>
      <w:r>
        <w:rPr>
          <w:rFonts w:hint="eastAsia"/>
        </w:rPr>
        <w:t>PatchNCE</w:t>
      </w:r>
      <w:proofErr w:type="spellEnd"/>
      <w:r>
        <w:rPr>
          <w:rFonts w:hint="eastAsia"/>
        </w:rPr>
        <w:t>损失，这是一种基于对比学习的局部特征匹配损失。具体来说，</w:t>
      </w:r>
      <w:proofErr w:type="spellStart"/>
      <w:r>
        <w:rPr>
          <w:rFonts w:hint="eastAsia"/>
        </w:rPr>
        <w:t>PatchNCE</w:t>
      </w:r>
      <w:proofErr w:type="spellEnd"/>
      <w:r>
        <w:rPr>
          <w:rFonts w:hint="eastAsia"/>
        </w:rPr>
        <w:t>通过最大化生成图像局部</w:t>
      </w:r>
      <w:r w:rsidR="00D215C9">
        <w:rPr>
          <w:rFonts w:hint="eastAsia"/>
        </w:rPr>
        <w:t>信息</w:t>
      </w:r>
      <w:r>
        <w:rPr>
          <w:rFonts w:hint="eastAsia"/>
        </w:rPr>
        <w:t>与输入图像对应位置</w:t>
      </w:r>
      <w:r w:rsidR="00D215C9">
        <w:rPr>
          <w:rFonts w:hint="eastAsia"/>
        </w:rPr>
        <w:t>局部信息</w:t>
      </w:r>
      <w:r>
        <w:rPr>
          <w:rFonts w:hint="eastAsia"/>
        </w:rPr>
        <w:t>的相似性来保持内容一致性。</w:t>
      </w:r>
      <w:proofErr w:type="spellStart"/>
      <w:r>
        <w:rPr>
          <w:rFonts w:hint="eastAsia"/>
        </w:rPr>
        <w:t>PatchNCE</w:t>
      </w:r>
      <w:proofErr w:type="spellEnd"/>
      <w:r>
        <w:rPr>
          <w:rFonts w:hint="eastAsia"/>
        </w:rPr>
        <w:t>损失可以</w:t>
      </w:r>
      <w:r w:rsidR="00761769">
        <w:rPr>
          <w:rFonts w:hint="eastAsia"/>
        </w:rPr>
        <w:t>用如下公式</w:t>
      </w:r>
      <w:r>
        <w:rPr>
          <w:rFonts w:hint="eastAsia"/>
        </w:rPr>
        <w:t>表示：</w:t>
      </w:r>
    </w:p>
    <w:p w14:paraId="3FED9A90" w14:textId="01EF603E" w:rsidR="003E4FCD" w:rsidRPr="00F04A8D" w:rsidRDefault="003E4FCD" w:rsidP="003E4FCD">
      <w:pPr>
        <w:pStyle w:val="a3"/>
        <w:spacing w:after="156"/>
        <w:ind w:firstLineChars="0" w:firstLine="0"/>
        <w:rPr>
          <w:vanish/>
          <w:specVanish/>
        </w:rPr>
      </w:pPr>
      <w:r>
        <w:tab/>
      </w:r>
      <m:oMath>
        <m:sSub>
          <m:sSubPr>
            <m:ctrlPr>
              <w:rPr>
                <w:rFonts w:ascii="Cambria Math" w:hAnsi="Cambria Math"/>
              </w:rPr>
            </m:ctrlPr>
          </m:sSubPr>
          <m:e>
            <m:r>
              <m:rPr>
                <m:scr m:val="script"/>
              </m:rPr>
              <w:rPr>
                <w:rFonts w:ascii="Cambria Math" w:hAnsi="Cambria Math"/>
              </w:rPr>
              <m:t>L</m:t>
            </m:r>
          </m:e>
          <m:sub>
            <m:r>
              <m:rPr>
                <m:nor/>
              </m:rPr>
              <m:t>PatchNCE</m:t>
            </m:r>
          </m:sub>
        </m:sSub>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x∼X,y=G(x)</m:t>
            </m:r>
          </m:sub>
        </m:sSub>
        <m:r>
          <w:rPr>
            <w:rFonts w:ascii="Cambria Math" w:hAnsi="Cambria Math"/>
          </w:rPr>
          <m:t>[</m:t>
        </m:r>
        <m:r>
          <m:rPr>
            <m:sty m:val="p"/>
          </m:rPr>
          <w:rPr>
            <w:rFonts w:ascii="Cambria Math" w:hAnsi="Cambria Math"/>
          </w:rPr>
          <m:t>log</m:t>
        </m:r>
        <m:r>
          <w:rPr>
            <w:rFonts w:ascii="Cambria Math" w:hAnsi="Cambria Math"/>
          </w:rPr>
          <m:t>⁡</m:t>
        </m:r>
        <m:f>
          <m:fPr>
            <m:ctrlPr>
              <w:rPr>
                <w:rFonts w:ascii="Cambria Math" w:hAnsi="Cambria Math"/>
              </w:rPr>
            </m:ctrlPr>
          </m:fPr>
          <m:num>
            <m:r>
              <m:rPr>
                <m:sty m:val="p"/>
              </m:rPr>
              <w:rPr>
                <w:rFonts w:ascii="Cambria Math" w:hAnsi="Cambria Math"/>
              </w:rPr>
              <m:t>exp</m:t>
            </m:r>
            <m:r>
              <w:rPr>
                <w:rFonts w:ascii="Cambria Math" w:hAnsi="Cambria Math"/>
              </w:rPr>
              <m:t>⁡(</m:t>
            </m:r>
            <m:r>
              <m:rPr>
                <m:nor/>
              </m:rPr>
              <m:t>sim</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Sub>
            <m:r>
              <w:rPr>
                <w:rFonts w:ascii="Cambria Math" w:hAnsi="Cambria Math"/>
              </w:rPr>
              <m:t>))</m:t>
            </m:r>
          </m:num>
          <m:den>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m:rPr>
                        <m:nor/>
                      </m:rPr>
                      <m:t>sim</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Sub>
                      </m:e>
                    </m:d>
                  </m:e>
                </m:d>
              </m:e>
            </m:func>
            <m:r>
              <w:rPr>
                <w:rFonts w:ascii="Cambria Math" w:hAnsi="Cambria Math" w:hint="eastAsia"/>
              </w:rPr>
              <m:t>+</m:t>
            </m:r>
            <m:nary>
              <m:naryPr>
                <m:chr m:val="∑"/>
                <m:limLoc m:val="subSup"/>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m:rPr>
                <m:sty m:val="p"/>
              </m:rPr>
              <w:rPr>
                <w:rFonts w:ascii="Cambria Math" w:hAnsi="Cambria Math"/>
              </w:rPr>
              <m:t>exp</m:t>
            </m:r>
            <m:r>
              <w:rPr>
                <w:rFonts w:ascii="Cambria Math" w:hAnsi="Cambria Math"/>
              </w:rPr>
              <m:t>⁡(</m:t>
            </m:r>
            <m:r>
              <m:rPr>
                <m:nor/>
              </m:rPr>
              <m:t>sim</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m:t>
                    </m:r>
                  </m:sup>
                </m:sSubSup>
              </m:sub>
            </m:sSub>
            <m:r>
              <w:rPr>
                <w:rFonts w:ascii="Cambria Math" w:hAnsi="Cambria Math"/>
              </w:rPr>
              <m:t>))</m:t>
            </m:r>
          </m:den>
        </m:f>
        <m:r>
          <w:rPr>
            <w:rFonts w:ascii="Cambria Math" w:hAnsi="Cambria Math"/>
          </w:rPr>
          <m:t>]</m:t>
        </m:r>
      </m:oMath>
      <w:r w:rsidRPr="003E4FCD">
        <w:t xml:space="preserve"> </w:t>
      </w:r>
      <w:r>
        <w:tab/>
      </w:r>
    </w:p>
    <w:p w14:paraId="03B97644" w14:textId="7EF59AD6" w:rsidR="00D77A75" w:rsidRPr="00E65E66" w:rsidRDefault="003E4FCD" w:rsidP="00FD54F8">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9</w:t>
      </w:r>
      <w:r>
        <w:fldChar w:fldCharType="end"/>
      </w:r>
    </w:p>
    <w:p w14:paraId="0E9ACDA9" w14:textId="5A713F38" w:rsidR="00E65E66" w:rsidRDefault="00E65E66" w:rsidP="00F86E78">
      <w:pPr>
        <w:ind w:firstLineChars="200" w:firstLine="420"/>
      </w:pPr>
      <w:r w:rsidRPr="00E65E66">
        <w:rPr>
          <w:rFonts w:hint="eastAsia"/>
        </w:rPr>
        <w:t>其中，</w:t>
      </w:r>
      <m:oMath>
        <m:sSub>
          <m:sSubPr>
            <m:ctrlPr>
              <w:rPr>
                <w:rFonts w:ascii="Cambria Math" w:hAnsi="Cambria Math"/>
              </w:rPr>
            </m:ctrlPr>
          </m:sSubPr>
          <m:e>
            <m:r>
              <w:rPr>
                <w:rFonts w:ascii="Cambria Math" w:hAnsi="Cambria Math"/>
              </w:rPr>
              <m:t>z</m:t>
            </m:r>
          </m:e>
          <m:sub>
            <m:r>
              <w:rPr>
                <w:rFonts w:ascii="Cambria Math" w:hAnsi="Cambria Math"/>
              </w:rPr>
              <m:t>xy</m:t>
            </m:r>
          </m:sub>
        </m:sSub>
      </m:oMath>
      <w:r w:rsidRPr="00E65E6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Sub>
      </m:oMath>
      <w:r w:rsidRPr="00E65E66">
        <w:rPr>
          <w:rFonts w:hint="eastAsia"/>
        </w:rPr>
        <w:t>分别表示输入图像</w:t>
      </w:r>
      <m:oMath>
        <m:r>
          <w:rPr>
            <w:rFonts w:ascii="Cambria Math" w:hAnsi="Cambria Math" w:hint="eastAsia"/>
          </w:rPr>
          <m:t>x</m:t>
        </m:r>
      </m:oMath>
      <w:r w:rsidRPr="00E65E66">
        <w:rPr>
          <w:rFonts w:hint="eastAsia"/>
        </w:rPr>
        <w:t>和生成图像</w:t>
      </w:r>
      <m:oMath>
        <m:r>
          <w:rPr>
            <w:rFonts w:ascii="Cambria Math" w:hAnsi="Cambria Math" w:hint="eastAsia"/>
          </w:rPr>
          <m:t>y</m:t>
        </m:r>
      </m:oMath>
      <w:r w:rsidRPr="00E65E66">
        <w:rPr>
          <w:rFonts w:hint="eastAsia"/>
        </w:rPr>
        <w:t>在同一位置</w:t>
      </w:r>
      <w:r w:rsidR="00D215C9">
        <w:rPr>
          <w:rFonts w:hint="eastAsia"/>
        </w:rPr>
        <w:t>局部</w:t>
      </w:r>
      <w:r w:rsidR="005213B3">
        <w:rPr>
          <w:rFonts w:hint="eastAsia"/>
        </w:rPr>
        <w:t>信息的特征表示</w:t>
      </w:r>
      <w:r w:rsidRPr="00E65E66">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x</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m:t>
                </m:r>
              </m:sup>
            </m:sSubSup>
          </m:sub>
        </m:sSub>
      </m:oMath>
      <w:r w:rsidRPr="00E65E66">
        <w:rPr>
          <w:rFonts w:hint="eastAsia"/>
        </w:rPr>
        <w:t>是生成图像的其他</w:t>
      </w:r>
      <w:r w:rsidR="005213B3">
        <w:rPr>
          <w:rFonts w:hint="eastAsia"/>
        </w:rPr>
        <w:t>局部信息的特征表示</w:t>
      </w:r>
      <w:r w:rsidRPr="00E65E66">
        <w:rPr>
          <w:rFonts w:hint="eastAsia"/>
        </w:rPr>
        <w:t>，</w:t>
      </w:r>
      <m:oMath>
        <m:r>
          <m:rPr>
            <m:nor/>
          </m:rPr>
          <m:t>sim</m:t>
        </m:r>
        <m:r>
          <w:rPr>
            <w:rFonts w:ascii="Cambria Math" w:hAnsi="Cambria Math"/>
          </w:rPr>
          <m:t>(a,b)</m:t>
        </m:r>
      </m:oMath>
      <w:r w:rsidRPr="00E65E66">
        <w:rPr>
          <w:rFonts w:hint="eastAsia"/>
        </w:rPr>
        <w:t>表示两个</w:t>
      </w:r>
      <w:r w:rsidR="005213B3">
        <w:rPr>
          <w:rFonts w:hint="eastAsia"/>
        </w:rPr>
        <w:t>特征表示</w:t>
      </w:r>
      <w:r w:rsidRPr="00E65E66">
        <w:rPr>
          <w:rFonts w:hint="eastAsia"/>
        </w:rPr>
        <w:t>向量之间的相似性</w:t>
      </w:r>
      <w:r w:rsidR="00D75DC2">
        <w:rPr>
          <w:rFonts w:hint="eastAsia"/>
        </w:rPr>
        <w:t>，</w:t>
      </w:r>
      <w:r w:rsidR="00622031">
        <w:rPr>
          <w:rFonts w:hint="eastAsia"/>
        </w:rPr>
        <w:t>此处</w:t>
      </w:r>
      <w:r w:rsidR="00D75DC2">
        <w:rPr>
          <w:rFonts w:hint="eastAsia"/>
        </w:rPr>
        <w:t>使用</w:t>
      </w:r>
      <w:r w:rsidRPr="00E65E66">
        <w:rPr>
          <w:rFonts w:hint="eastAsia"/>
        </w:rPr>
        <w:t>余弦相似度</w:t>
      </w:r>
      <w:r w:rsidR="00D75DC2">
        <w:rPr>
          <w:rFonts w:hint="eastAsia"/>
        </w:rPr>
        <w:t>进行计算</w:t>
      </w:r>
      <w:r w:rsidR="00952F1C">
        <w:rPr>
          <w:rFonts w:hint="eastAsia"/>
        </w:rPr>
        <w:t>。</w:t>
      </w:r>
    </w:p>
    <w:p w14:paraId="3541477C" w14:textId="16CFEDA4" w:rsidR="00952F1C" w:rsidRDefault="00952F1C" w:rsidP="00F86E78">
      <w:pPr>
        <w:ind w:firstLineChars="200" w:firstLine="420"/>
      </w:pPr>
      <w:r w:rsidRPr="00952F1C">
        <w:rPr>
          <w:rFonts w:hint="eastAsia"/>
        </w:rPr>
        <w:t>CUT</w:t>
      </w:r>
      <w:r w:rsidRPr="00952F1C">
        <w:rPr>
          <w:rFonts w:hint="eastAsia"/>
        </w:rPr>
        <w:t>不仅在单层特征上应用</w:t>
      </w:r>
      <w:proofErr w:type="spellStart"/>
      <w:r w:rsidRPr="00952F1C">
        <w:rPr>
          <w:rFonts w:hint="eastAsia"/>
        </w:rPr>
        <w:t>PatchNCE</w:t>
      </w:r>
      <w:proofErr w:type="spellEnd"/>
      <w:r w:rsidRPr="00952F1C">
        <w:rPr>
          <w:rFonts w:hint="eastAsia"/>
        </w:rPr>
        <w:t>损失，还利用生成器编码器的多层特征进行对比学习。通过在每一层上应用</w:t>
      </w:r>
      <w:proofErr w:type="spellStart"/>
      <w:r w:rsidRPr="00952F1C">
        <w:rPr>
          <w:rFonts w:hint="eastAsia"/>
        </w:rPr>
        <w:t>PatchNCE</w:t>
      </w:r>
      <w:proofErr w:type="spellEnd"/>
      <w:r w:rsidRPr="00952F1C">
        <w:rPr>
          <w:rFonts w:hint="eastAsia"/>
        </w:rPr>
        <w:t>，</w:t>
      </w:r>
      <w:r w:rsidRPr="00952F1C">
        <w:rPr>
          <w:rFonts w:hint="eastAsia"/>
        </w:rPr>
        <w:t>CUT</w:t>
      </w:r>
      <w:r w:rsidRPr="00952F1C">
        <w:rPr>
          <w:rFonts w:hint="eastAsia"/>
        </w:rPr>
        <w:t>能够捕捉不同尺度和层次上的图像特征，从而更好地保持输入和输出图像之间的内容一致性。</w:t>
      </w:r>
    </w:p>
    <w:p w14:paraId="41DBC28A" w14:textId="5972050C" w:rsidR="00952F1C" w:rsidRDefault="003E4FCD" w:rsidP="00F86E78">
      <w:pPr>
        <w:ind w:firstLineChars="200" w:firstLine="420"/>
      </w:pPr>
      <w:r w:rsidRPr="003E4FCD">
        <w:rPr>
          <w:rFonts w:hint="eastAsia"/>
        </w:rPr>
        <w:t>对于每一层</w:t>
      </w:r>
      <m:oMath>
        <m:r>
          <w:rPr>
            <w:rFonts w:ascii="Cambria Math" w:hAnsi="Cambria Math" w:hint="eastAsia"/>
          </w:rPr>
          <m:t>l</m:t>
        </m:r>
      </m:oMath>
      <w:r w:rsidRPr="003E4FCD">
        <w:rPr>
          <w:rFonts w:hint="eastAsia"/>
        </w:rPr>
        <w:t>，</w:t>
      </w:r>
      <w:r w:rsidRPr="003E4FCD">
        <w:rPr>
          <w:rFonts w:hint="eastAsia"/>
        </w:rPr>
        <w:t>CUT</w:t>
      </w:r>
      <w:r w:rsidRPr="003E4FCD">
        <w:rPr>
          <w:rFonts w:hint="eastAsia"/>
        </w:rPr>
        <w:t>定义的多层</w:t>
      </w:r>
      <w:proofErr w:type="spellStart"/>
      <w:r w:rsidRPr="003E4FCD">
        <w:rPr>
          <w:rFonts w:hint="eastAsia"/>
        </w:rPr>
        <w:t>PatchNCE</w:t>
      </w:r>
      <w:proofErr w:type="spellEnd"/>
      <w:r w:rsidRPr="003E4FCD">
        <w:rPr>
          <w:rFonts w:hint="eastAsia"/>
        </w:rPr>
        <w:t>损失为</w:t>
      </w:r>
    </w:p>
    <w:p w14:paraId="2E877F87" w14:textId="338C31E3" w:rsidR="00FD54F8" w:rsidRPr="00F04A8D" w:rsidRDefault="00FD54F8" w:rsidP="00FD54F8">
      <w:pPr>
        <w:pStyle w:val="a3"/>
        <w:spacing w:after="156"/>
        <w:ind w:firstLineChars="0" w:firstLine="0"/>
        <w:rPr>
          <w:vanish/>
          <w:specVanish/>
        </w:rPr>
      </w:pPr>
      <w:r>
        <w:tab/>
      </w:r>
      <m:oMath>
        <m:sSubSup>
          <m:sSubSupPr>
            <m:ctrlPr>
              <w:rPr>
                <w:rFonts w:ascii="Cambria Math" w:hAnsi="Cambria Math"/>
              </w:rPr>
            </m:ctrlPr>
          </m:sSubSupPr>
          <m:e>
            <m:r>
              <m:rPr>
                <m:scr m:val="script"/>
              </m:rPr>
              <w:rPr>
                <w:rFonts w:ascii="Cambria Math" w:hAnsi="Cambria Math"/>
              </w:rPr>
              <m:t>L</m:t>
            </m:r>
          </m:e>
          <m:sub>
            <m:r>
              <m:rPr>
                <m:nor/>
              </m:rPr>
              <m:t>PatchNCE</m:t>
            </m:r>
          </m:sub>
          <m:sup>
            <m:r>
              <w:rPr>
                <w:rFonts w:ascii="Cambria Math" w:hAnsi="Cambria Math"/>
              </w:rPr>
              <m:t>l</m:t>
            </m:r>
          </m:sup>
        </m:sSubSup>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x∼X,y=G(x)</m:t>
            </m:r>
          </m:sub>
        </m:sSub>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r>
                      <m:rPr>
                        <m:sty m:val="p"/>
                      </m:rPr>
                      <w:rPr>
                        <w:rFonts w:ascii="Cambria Math" w:hAnsi="Cambria Math"/>
                      </w:rPr>
                      <m:t>exp</m:t>
                    </m:r>
                    <m:r>
                      <w:rPr>
                        <w:rFonts w:ascii="Cambria Math" w:hAnsi="Cambria Math"/>
                      </w:rPr>
                      <m:t>⁡(</m:t>
                    </m:r>
                    <m:r>
                      <m:rPr>
                        <m:nor/>
                      </m:rPr>
                      <m:t>sim</m:t>
                    </m:r>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xy</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up>
                        <m:r>
                          <w:rPr>
                            <w:rFonts w:ascii="Cambria Math" w:hAnsi="Cambria Math"/>
                          </w:rPr>
                          <m:t>l</m:t>
                        </m:r>
                      </m:sup>
                    </m:sSubSup>
                    <m:r>
                      <w:rPr>
                        <w:rFonts w:ascii="Cambria Math" w:hAnsi="Cambria Math"/>
                      </w:rPr>
                      <m:t>))</m:t>
                    </m:r>
                  </m:num>
                  <m:den>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m:rPr>
                                <m:nor/>
                              </m:rPr>
                              <m:t>sim</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xy</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up>
                                    <m:r>
                                      <w:rPr>
                                        <w:rFonts w:ascii="Cambria Math" w:hAnsi="Cambria Math"/>
                                      </w:rPr>
                                      <m:t>l</m:t>
                                    </m:r>
                                  </m:sup>
                                </m:sSubSup>
                              </m:e>
                            </m:d>
                          </m:e>
                        </m:d>
                      </m:e>
                    </m:func>
                    <m:r>
                      <w:rPr>
                        <w:rFonts w:ascii="Cambria Math" w:hAnsi="Cambria Math" w:hint="eastAsia"/>
                      </w:rPr>
                      <m:t>+</m:t>
                    </m:r>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m:t>
                        </m:r>
                      </m:e>
                    </m:nary>
                    <m:r>
                      <m:rPr>
                        <m:sty m:val="p"/>
                      </m:rPr>
                      <w:rPr>
                        <w:rFonts w:ascii="Cambria Math" w:hAnsi="Cambria Math"/>
                      </w:rPr>
                      <m:t>exp</m:t>
                    </m:r>
                    <m:r>
                      <w:rPr>
                        <w:rFonts w:ascii="Cambria Math" w:hAnsi="Cambria Math"/>
                      </w:rPr>
                      <m:t>⁡(</m:t>
                    </m:r>
                    <m:r>
                      <m:rPr>
                        <m:nor/>
                      </m:rPr>
                      <m:t>sim</m:t>
                    </m:r>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xy</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m:t>
                            </m:r>
                          </m:sup>
                        </m:sSubSup>
                      </m:sub>
                      <m:sup>
                        <m:r>
                          <w:rPr>
                            <w:rFonts w:ascii="Cambria Math" w:hAnsi="Cambria Math"/>
                          </w:rPr>
                          <m:t>l</m:t>
                        </m:r>
                      </m:sup>
                    </m:sSubSup>
                    <m:r>
                      <w:rPr>
                        <w:rFonts w:ascii="Cambria Math" w:hAnsi="Cambria Math"/>
                      </w:rPr>
                      <m:t>))</m:t>
                    </m:r>
                  </m:den>
                </m:f>
              </m:e>
            </m:func>
          </m:e>
        </m:d>
      </m:oMath>
      <w:r>
        <w:tab/>
      </w:r>
    </w:p>
    <w:p w14:paraId="0EDB7F40" w14:textId="43565ACB" w:rsidR="003E4FCD" w:rsidRDefault="00FD54F8" w:rsidP="00FD54F8">
      <w:pPr>
        <w:ind w:firstLineChars="200" w:firstLine="420"/>
      </w:pPr>
      <w:r>
        <w:fldChar w:fldCharType="begin"/>
      </w:r>
      <w:r>
        <w:instrText xml:space="preserve"> SEQ </w:instrText>
      </w:r>
      <w:r>
        <w:instrText>公式</w:instrText>
      </w:r>
      <w:r>
        <w:instrText xml:space="preserve"> \* ARABIC </w:instrText>
      </w:r>
      <w:r>
        <w:fldChar w:fldCharType="separate"/>
      </w:r>
      <w:r w:rsidR="00AB6959">
        <w:rPr>
          <w:noProof/>
        </w:rPr>
        <w:t>10</w:t>
      </w:r>
      <w:r>
        <w:fldChar w:fldCharType="end"/>
      </w:r>
    </w:p>
    <w:p w14:paraId="3EB3751D" w14:textId="76D1BF06" w:rsidR="00987AA9" w:rsidRDefault="00987AA9" w:rsidP="000235D3">
      <w:r w:rsidRPr="00987AA9">
        <w:rPr>
          <w:rFonts w:hint="eastAsia"/>
        </w:rPr>
        <w:t>总的</w:t>
      </w:r>
      <w:proofErr w:type="spellStart"/>
      <w:r w:rsidRPr="00987AA9">
        <w:rPr>
          <w:rFonts w:hint="eastAsia"/>
        </w:rPr>
        <w:t>PatchNCE</w:t>
      </w:r>
      <w:proofErr w:type="spellEnd"/>
      <w:r w:rsidRPr="00987AA9">
        <w:rPr>
          <w:rFonts w:hint="eastAsia"/>
        </w:rPr>
        <w:t>损失</w:t>
      </w:r>
      <m:oMath>
        <m:sSub>
          <m:sSubPr>
            <m:ctrlPr>
              <w:rPr>
                <w:rFonts w:ascii="Cambria Math" w:hAnsi="Cambria Math"/>
              </w:rPr>
            </m:ctrlPr>
          </m:sSubPr>
          <m:e>
            <m:r>
              <m:rPr>
                <m:scr m:val="script"/>
              </m:rPr>
              <w:rPr>
                <w:rFonts w:ascii="Cambria Math" w:hAnsi="Cambria Math"/>
              </w:rPr>
              <m:t>L</m:t>
            </m:r>
          </m:e>
          <m:sub>
            <m:r>
              <m:rPr>
                <m:nor/>
              </m:rPr>
              <m:t>PatchNCE</m:t>
            </m:r>
          </m:sub>
        </m:sSub>
      </m:oMath>
      <w:r w:rsidRPr="00987AA9">
        <w:rPr>
          <w:rFonts w:hint="eastAsia"/>
        </w:rPr>
        <w:t>是各层损失的加权和：</w:t>
      </w:r>
    </w:p>
    <w:p w14:paraId="663C0ABC" w14:textId="3814864D" w:rsidR="00987AA9" w:rsidRPr="00F04A8D" w:rsidRDefault="00987AA9" w:rsidP="00987AA9">
      <w:pPr>
        <w:pStyle w:val="a3"/>
        <w:spacing w:after="156"/>
        <w:ind w:firstLineChars="0" w:firstLine="0"/>
        <w:rPr>
          <w:vanish/>
          <w:specVanish/>
        </w:rPr>
      </w:pPr>
      <w:r>
        <w:tab/>
      </w:r>
      <m:oMath>
        <m:sSub>
          <m:sSubPr>
            <m:ctrlPr>
              <w:rPr>
                <w:rFonts w:ascii="Cambria Math" w:hAnsi="Cambria Math"/>
              </w:rPr>
            </m:ctrlPr>
          </m:sSubPr>
          <m:e>
            <m:r>
              <m:rPr>
                <m:scr m:val="script"/>
              </m:rPr>
              <w:rPr>
                <w:rFonts w:ascii="Cambria Math" w:hAnsi="Cambria Math"/>
              </w:rPr>
              <m:t>L</m:t>
            </m:r>
          </m:e>
          <m:sub>
            <m:r>
              <m:rPr>
                <m:nor/>
              </m:rPr>
              <m:t>PatchNCE</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l</m:t>
            </m:r>
          </m:sub>
        </m:sSub>
        <m:sSubSup>
          <m:sSubSupPr>
            <m:ctrlPr>
              <w:rPr>
                <w:rFonts w:ascii="Cambria Math" w:hAnsi="Cambria Math"/>
              </w:rPr>
            </m:ctrlPr>
          </m:sSubSupPr>
          <m:e>
            <m:r>
              <m:rPr>
                <m:scr m:val="script"/>
              </m:rPr>
              <w:rPr>
                <w:rFonts w:ascii="Cambria Math" w:hAnsi="Cambria Math"/>
              </w:rPr>
              <m:t>L</m:t>
            </m:r>
          </m:e>
          <m:sub>
            <m:r>
              <m:rPr>
                <m:nor/>
              </m:rPr>
              <m:t>PatchNCE</m:t>
            </m:r>
          </m:sub>
          <m:sup>
            <m:r>
              <w:rPr>
                <w:rFonts w:ascii="Cambria Math" w:hAnsi="Cambria Math"/>
              </w:rPr>
              <m:t>l</m:t>
            </m:r>
          </m:sup>
        </m:sSubSup>
      </m:oMath>
      <w:r>
        <w:tab/>
      </w:r>
    </w:p>
    <w:p w14:paraId="4698CEEE" w14:textId="4538FCB8" w:rsidR="00987AA9" w:rsidRDefault="00987AA9" w:rsidP="00987AA9">
      <w:pPr>
        <w:ind w:firstLineChars="200" w:firstLine="420"/>
      </w:pPr>
      <w:r>
        <w:fldChar w:fldCharType="begin"/>
      </w:r>
      <w:r>
        <w:instrText xml:space="preserve"> SEQ </w:instrText>
      </w:r>
      <w:r>
        <w:instrText>公式</w:instrText>
      </w:r>
      <w:r>
        <w:instrText xml:space="preserve"> \* ARABIC </w:instrText>
      </w:r>
      <w:r>
        <w:fldChar w:fldCharType="separate"/>
      </w:r>
      <w:r w:rsidR="00AB6959">
        <w:rPr>
          <w:noProof/>
        </w:rPr>
        <w:t>11</w:t>
      </w:r>
      <w:r>
        <w:fldChar w:fldCharType="end"/>
      </w:r>
    </w:p>
    <w:p w14:paraId="539ED8F7" w14:textId="57450DAD" w:rsidR="00832A7A" w:rsidRDefault="00832A7A" w:rsidP="000235D3">
      <w:r w:rsidRPr="00832A7A">
        <w:rPr>
          <w:rFonts w:hint="eastAsia"/>
        </w:rPr>
        <w:t>其中，</w:t>
      </w:r>
      <m:oMath>
        <m:sSub>
          <m:sSubPr>
            <m:ctrlPr>
              <w:rPr>
                <w:rFonts w:ascii="Cambria Math" w:hAnsi="Cambria Math"/>
              </w:rPr>
            </m:ctrlPr>
          </m:sSubPr>
          <m:e>
            <m:r>
              <w:rPr>
                <w:rFonts w:ascii="Cambria Math" w:hAnsi="Cambria Math"/>
              </w:rPr>
              <m:t>λ</m:t>
            </m:r>
          </m:e>
          <m:sub>
            <m:r>
              <w:rPr>
                <w:rFonts w:ascii="Cambria Math" w:hAnsi="Cambria Math"/>
              </w:rPr>
              <m:t>l</m:t>
            </m:r>
          </m:sub>
        </m:sSub>
      </m:oMath>
      <w:r w:rsidRPr="00832A7A">
        <w:rPr>
          <w:rFonts w:hint="eastAsia"/>
        </w:rPr>
        <w:t>是每层损失的权重参数。</w:t>
      </w:r>
    </w:p>
    <w:p w14:paraId="7750E2EE" w14:textId="7B81BC32" w:rsidR="000235D3" w:rsidRDefault="000235D3" w:rsidP="002145B2">
      <w:pPr>
        <w:ind w:firstLine="420"/>
      </w:pPr>
      <w:r>
        <w:rPr>
          <w:rFonts w:hint="eastAsia"/>
        </w:rPr>
        <w:t>除了</w:t>
      </w:r>
      <w:proofErr w:type="spellStart"/>
      <w:r w:rsidR="00050D3B">
        <w:rPr>
          <w:rFonts w:hint="eastAsia"/>
        </w:rPr>
        <w:t>PatchNCE</w:t>
      </w:r>
      <w:proofErr w:type="spellEnd"/>
      <w:r w:rsidR="00050D3B">
        <w:rPr>
          <w:rFonts w:hint="eastAsia"/>
        </w:rPr>
        <w:t>损失外，</w:t>
      </w:r>
      <w:r w:rsidR="00F35989">
        <w:rPr>
          <w:rFonts w:hint="eastAsia"/>
        </w:rPr>
        <w:t>CUT</w:t>
      </w:r>
      <w:r w:rsidR="00F35989">
        <w:rPr>
          <w:rFonts w:hint="eastAsia"/>
        </w:rPr>
        <w:t>使用了对抗性损失（</w:t>
      </w:r>
      <w:r w:rsidR="00F35989" w:rsidRPr="00F35989">
        <w:t>Adversarial loss</w:t>
      </w:r>
      <w:r w:rsidR="00F35989">
        <w:rPr>
          <w:rFonts w:hint="eastAsia"/>
        </w:rPr>
        <w:t>）作为辅助，以确保生成图像与无云雾图像在视觉上的相似。该损失函数定义如下：</w:t>
      </w:r>
    </w:p>
    <w:p w14:paraId="575AE4C2" w14:textId="46371D60" w:rsidR="0060094C" w:rsidRPr="00F04A8D" w:rsidRDefault="0060094C" w:rsidP="0060094C">
      <w:pPr>
        <w:pStyle w:val="a3"/>
        <w:spacing w:after="156"/>
        <w:ind w:firstLineChars="0" w:firstLine="0"/>
        <w:rPr>
          <w:vanish/>
          <w:specVanish/>
        </w:rPr>
      </w:pPr>
      <w:r>
        <w:tab/>
      </w:r>
      <m:oMath>
        <m:sSub>
          <m:sSubPr>
            <m:ctrlPr>
              <w:rPr>
                <w:rFonts w:ascii="Cambria Math" w:hAnsi="Cambria Math"/>
              </w:rPr>
            </m:ctrlPr>
          </m:sSubPr>
          <m:e>
            <m:r>
              <m:rPr>
                <m:scr m:val="script"/>
              </m:rPr>
              <w:rPr>
                <w:rFonts w:ascii="Cambria Math" w:hAnsi="Cambria Math"/>
              </w:rPr>
              <m:t>L</m:t>
            </m:r>
          </m:e>
          <m:sub>
            <m:r>
              <m:rPr>
                <m:nor/>
              </m:rPr>
              <m:t>GAN</m:t>
            </m:r>
          </m:sub>
        </m:sSub>
        <m:r>
          <w:rPr>
            <w:rFonts w:ascii="Cambria Math" w:hAnsi="Cambria Math" w:hint="eastAsia"/>
          </w:rPr>
          <m:t>(G,D,X,Y)</m:t>
        </m:r>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y∼Y</m:t>
            </m:r>
          </m:sub>
        </m:sSub>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(y)]+</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x∼X</m:t>
            </m:r>
          </m:sub>
        </m:sSub>
        <m:r>
          <w:rPr>
            <w:rFonts w:ascii="Cambria Math" w:hAnsi="Cambria Math"/>
          </w:rPr>
          <m:t>[</m:t>
        </m:r>
        <m:r>
          <m:rPr>
            <m:sty m:val="p"/>
          </m:rPr>
          <w:rPr>
            <w:rFonts w:ascii="Cambria Math" w:hAnsi="Cambria Math"/>
          </w:rPr>
          <m:t>log</m:t>
        </m:r>
        <m: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(G(x)))]</m:t>
        </m:r>
      </m:oMath>
      <w:r w:rsidRPr="0060094C">
        <w:t xml:space="preserve"> </w:t>
      </w:r>
      <w:r>
        <w:tab/>
      </w:r>
    </w:p>
    <w:p w14:paraId="5506CF86" w14:textId="333FA755" w:rsidR="0060094C" w:rsidRDefault="0060094C" w:rsidP="0060094C">
      <w:pPr>
        <w:ind w:firstLineChars="200" w:firstLine="420"/>
      </w:pPr>
      <w:r>
        <w:fldChar w:fldCharType="begin"/>
      </w:r>
      <w:r>
        <w:instrText xml:space="preserve"> SEQ </w:instrText>
      </w:r>
      <w:r>
        <w:instrText>公式</w:instrText>
      </w:r>
      <w:r>
        <w:instrText xml:space="preserve"> \* ARABIC </w:instrText>
      </w:r>
      <w:r>
        <w:fldChar w:fldCharType="separate"/>
      </w:r>
      <w:r w:rsidR="00AB6959">
        <w:rPr>
          <w:noProof/>
        </w:rPr>
        <w:t>12</w:t>
      </w:r>
      <w:r>
        <w:fldChar w:fldCharType="end"/>
      </w:r>
    </w:p>
    <w:p w14:paraId="567EC736" w14:textId="6BE6ACAE" w:rsidR="0060094C" w:rsidRDefault="00CC7591" w:rsidP="00CC7591">
      <w:r>
        <w:rPr>
          <w:rFonts w:hint="eastAsia"/>
        </w:rPr>
        <w:t>其</w:t>
      </w:r>
      <w:r w:rsidR="003C2D66" w:rsidRPr="003C2D66">
        <w:rPr>
          <w:rFonts w:hint="eastAsia"/>
        </w:rPr>
        <w:t>中，</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3C2D66" w:rsidRPr="003C2D66">
        <w:rPr>
          <w:rFonts w:hint="eastAsia"/>
        </w:rPr>
        <w:t>是判别器，用于区分真实图像和生成图像</w:t>
      </w:r>
      <w:r w:rsidR="00337C13">
        <w:rPr>
          <w:rFonts w:hint="eastAsia"/>
        </w:rPr>
        <w:t>。</w:t>
      </w:r>
    </w:p>
    <w:p w14:paraId="1C084ED3" w14:textId="1B47FADF" w:rsidR="003110A0" w:rsidRDefault="00403A94" w:rsidP="00403A94">
      <w:pPr>
        <w:ind w:firstLineChars="200" w:firstLine="420"/>
      </w:pPr>
      <w:r>
        <w:rPr>
          <w:rFonts w:hint="eastAsia"/>
        </w:rPr>
        <w:t>最终损失函数为</w:t>
      </w:r>
    </w:p>
    <w:p w14:paraId="3A586AA1" w14:textId="2E6C5732" w:rsidR="00403A94" w:rsidRPr="00F04A8D" w:rsidRDefault="00403A94" w:rsidP="00403A94">
      <w:pPr>
        <w:pStyle w:val="a3"/>
        <w:spacing w:after="156"/>
        <w:ind w:firstLine="420"/>
        <w:rPr>
          <w:vanish/>
          <w:specVanish/>
        </w:rPr>
      </w:pPr>
      <w:r>
        <w:tab/>
      </w:r>
      <m:oMath>
        <m:sSub>
          <m:sSubPr>
            <m:ctrlPr>
              <w:rPr>
                <w:rFonts w:ascii="Cambria Math" w:hAnsi="Cambria Math"/>
              </w:rPr>
            </m:ctrlPr>
          </m:sSubPr>
          <m:e>
            <m:r>
              <m:rPr>
                <m:scr m:val="script"/>
              </m:rPr>
              <w:rPr>
                <w:rFonts w:ascii="Cambria Math" w:hAnsi="Cambria Math"/>
              </w:rPr>
              <m:t>L</m:t>
            </m:r>
          </m:e>
          <m:sub>
            <m:r>
              <m:rPr>
                <m:nor/>
              </m:rPr>
              <m:t>total</m:t>
            </m:r>
          </m:sub>
        </m:sSub>
        <m:r>
          <w:rPr>
            <w:rFonts w:ascii="Cambria Math" w:hAnsi="Cambria Math"/>
          </w:rPr>
          <m:t>=</m:t>
        </m:r>
        <m:sSub>
          <m:sSubPr>
            <m:ctrlPr>
              <w:rPr>
                <w:rFonts w:ascii="Cambria Math" w:hAnsi="Cambria Math"/>
              </w:rPr>
            </m:ctrlPr>
          </m:sSubPr>
          <m:e>
            <m:r>
              <m:rPr>
                <m:scr m:val="script"/>
              </m:rPr>
              <w:rPr>
                <w:rFonts w:ascii="Cambria Math" w:hAnsi="Cambria Math"/>
              </w:rPr>
              <m:t>L</m:t>
            </m:r>
          </m:e>
          <m:sub>
            <m:r>
              <m:rPr>
                <m:nor/>
              </m:rPr>
              <m:t>GAN</m:t>
            </m:r>
          </m:sub>
        </m:sSub>
        <m:r>
          <w:rPr>
            <w:rFonts w:ascii="Cambria Math" w:hAnsi="Cambria Math"/>
          </w:rPr>
          <m:t>+</m:t>
        </m:r>
        <m:sSub>
          <m:sSubPr>
            <m:ctrlPr>
              <w:rPr>
                <w:rFonts w:ascii="Cambria Math" w:hAnsi="Cambria Math"/>
              </w:rPr>
            </m:ctrlPr>
          </m:sSubPr>
          <m:e>
            <m:r>
              <w:rPr>
                <w:rFonts w:ascii="Cambria Math" w:hAnsi="Cambria Math"/>
              </w:rPr>
              <m:t>λ</m:t>
            </m:r>
          </m:e>
          <m:sub>
            <m:r>
              <m:rPr>
                <m:nor/>
              </m:rPr>
              <m:t>PatchNCE</m:t>
            </m:r>
          </m:sub>
        </m:sSub>
        <m:sSub>
          <m:sSubPr>
            <m:ctrlPr>
              <w:rPr>
                <w:rFonts w:ascii="Cambria Math" w:hAnsi="Cambria Math"/>
              </w:rPr>
            </m:ctrlPr>
          </m:sSubPr>
          <m:e>
            <m:r>
              <m:rPr>
                <m:scr m:val="script"/>
              </m:rPr>
              <w:rPr>
                <w:rFonts w:ascii="Cambria Math" w:hAnsi="Cambria Math"/>
              </w:rPr>
              <m:t>L</m:t>
            </m:r>
          </m:e>
          <m:sub>
            <m:r>
              <m:rPr>
                <m:nor/>
              </m:rPr>
              <m:t>PatchNCE</m:t>
            </m:r>
          </m:sub>
        </m:sSub>
      </m:oMath>
      <w:r>
        <w:tab/>
      </w:r>
    </w:p>
    <w:p w14:paraId="6CFF6A31" w14:textId="2B44469C" w:rsidR="00403A94" w:rsidRDefault="00403A94" w:rsidP="00403A94">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13</w:t>
      </w:r>
      <w:r>
        <w:fldChar w:fldCharType="end"/>
      </w:r>
    </w:p>
    <w:p w14:paraId="6D0FC78A" w14:textId="29C8AD28" w:rsidR="00403A94" w:rsidRPr="00D77A75" w:rsidRDefault="007E7305" w:rsidP="007E7305">
      <w:r w:rsidRPr="007E7305">
        <w:rPr>
          <w:rFonts w:hint="eastAsia"/>
        </w:rPr>
        <w:t>这里，</w:t>
      </w:r>
      <m:oMath>
        <m:sSub>
          <m:sSubPr>
            <m:ctrlPr>
              <w:rPr>
                <w:rFonts w:ascii="Cambria Math" w:hAnsi="Cambria Math"/>
              </w:rPr>
            </m:ctrlPr>
          </m:sSubPr>
          <m:e>
            <m:r>
              <w:rPr>
                <w:rFonts w:ascii="Cambria Math" w:hAnsi="Cambria Math"/>
              </w:rPr>
              <m:t>λ</m:t>
            </m:r>
          </m:e>
          <m:sub>
            <m:r>
              <m:rPr>
                <m:nor/>
              </m:rPr>
              <m:t>PatchNCE</m:t>
            </m:r>
          </m:sub>
        </m:sSub>
      </m:oMath>
      <w:r w:rsidRPr="007E7305">
        <w:rPr>
          <w:rFonts w:hint="eastAsia"/>
        </w:rPr>
        <w:t>是</w:t>
      </w:r>
      <w:proofErr w:type="spellStart"/>
      <w:r w:rsidRPr="007E7305">
        <w:rPr>
          <w:rFonts w:hint="eastAsia"/>
        </w:rPr>
        <w:t>PatchNCE</w:t>
      </w:r>
      <w:proofErr w:type="spellEnd"/>
      <w:r w:rsidRPr="007E7305">
        <w:rPr>
          <w:rFonts w:hint="eastAsia"/>
        </w:rPr>
        <w:t>损失的权重系数，用于平衡对抗性损失和内容一致性损失。</w:t>
      </w:r>
    </w:p>
    <w:p w14:paraId="7740A926" w14:textId="0638E35B" w:rsidR="00A00847" w:rsidRPr="007B174C" w:rsidRDefault="00A00847" w:rsidP="00587E94">
      <w:pPr>
        <w:pStyle w:val="1"/>
        <w:keepNext w:val="0"/>
        <w:keepLines w:val="0"/>
      </w:pPr>
      <w:r w:rsidRPr="007B174C">
        <w:t>实验</w:t>
      </w:r>
    </w:p>
    <w:p w14:paraId="1BFFFBE0" w14:textId="014E5A9C" w:rsidR="005572F7" w:rsidRDefault="005572F7" w:rsidP="00587E94">
      <w:pPr>
        <w:pStyle w:val="2"/>
        <w:keepNext w:val="0"/>
        <w:keepLines w:val="0"/>
        <w:rPr>
          <w:rFonts w:hint="eastAsia"/>
        </w:rPr>
      </w:pPr>
      <w:r>
        <w:rPr>
          <w:rFonts w:hint="eastAsia"/>
        </w:rPr>
        <w:t>数据集</w:t>
      </w:r>
    </w:p>
    <w:p w14:paraId="361A8D45" w14:textId="77777777" w:rsidR="00C66779" w:rsidRDefault="009037BF" w:rsidP="00AF5605">
      <w:pPr>
        <w:ind w:firstLineChars="200" w:firstLine="420"/>
      </w:pPr>
      <w:r>
        <w:rPr>
          <w:rFonts w:hint="eastAsia"/>
        </w:rPr>
        <w:t>云雾去除任务的评估通常依赖于大规模的标注数据集，这些数据</w:t>
      </w:r>
      <w:proofErr w:type="gramStart"/>
      <w:r>
        <w:rPr>
          <w:rFonts w:hint="eastAsia"/>
        </w:rPr>
        <w:t>集需要</w:t>
      </w:r>
      <w:proofErr w:type="gramEnd"/>
      <w:r>
        <w:rPr>
          <w:rFonts w:hint="eastAsia"/>
        </w:rPr>
        <w:t>包含多种类型的云雾干扰以及相应的无云雾图像。然而，在实际场景中，使用卫星或无人机获取足够多的真实云雾和对应的无云雾配对的光学遥感图像往往较为困难，这限制了深度学习模型的训练效果和泛化能力。</w:t>
      </w:r>
    </w:p>
    <w:p w14:paraId="327F40A6" w14:textId="47ED2CE0" w:rsidR="00AF5605" w:rsidRDefault="00AF5605" w:rsidP="00AF5605">
      <w:pPr>
        <w:ind w:firstLineChars="200" w:firstLine="420"/>
      </w:pPr>
      <w:r>
        <w:rPr>
          <w:rFonts w:hint="eastAsia"/>
        </w:rPr>
        <w:t>本文</w:t>
      </w:r>
      <w:r w:rsidR="00967C0B">
        <w:rPr>
          <w:rFonts w:hint="eastAsia"/>
        </w:rPr>
        <w:t>以</w:t>
      </w:r>
      <w:r w:rsidR="007103F0">
        <w:rPr>
          <w:rFonts w:hint="eastAsia"/>
        </w:rPr>
        <w:t>RSSCN7</w:t>
      </w:r>
      <w:r w:rsidR="00C66779">
        <w:fldChar w:fldCharType="begin"/>
      </w:r>
      <w:r w:rsidR="00C93B2C">
        <w:instrText xml:space="preserve"> ADDIN ZOTERO_ITEM CSL_CITATION {"citationID":"eD9Lnr3y","properties":{"formattedCitation":"\\super [3]\\nosupersub{}","plainCitation":"[3]","noteIndex":0},"citationItems":[{"id":5719,"uris":["http://zotero.org/users/11229993/items/QA734C9Y"],"itemData":{"id":5719,"type":"article-journal","abstract":"With the popular use of high-resolution satellite images, more and more research efforts have been placed on remote sensing scene classiﬁcation/recognition. In scene classiﬁcation, effective feature selection can signiﬁcantly boost the ﬁnal performance. In this letter, a novel deep-learning-based featureselection method is proposed, which formulates the featureselection problem as a feature reconstruction problem. Note that the popular deep-learning technique, i.e., the deep belief network (DBN), achieves feature abstraction by minimizing the reconstruction error over the whole feature set, and features with smaller reconstruction errors would hold more feature intrinsics for image representation. Therefore, the proposed method selects features that are more reconstructible as the discriminative features. Speciﬁcally, an iterative algorithm is developed to adapt the DBN to produce the inquired reconstruction weights. In the experiments, 2800 remote sensing scene images of seven categories are collected for performance evaluation. Experimental results demonstrate the effectiveness of the proposed method.","container-title":"IEEE Geoscience and Remote Sensing Letters","DOI":"10.1109/LGRS.2015.2475299","ISSN":"1545-598X, 1558-0571","issue":"11","journalAbbreviation":"IEEE Geosci. Remote Sensing Lett.","language":"en","license":"https://ieeexplore.ieee.org/Xplorehelp/downloads/license-information/IEEE.html","page":"2321-2325","source":"DOI.org (Crossref)","title":"Deep Learning Based Feature Selection for Remote Sensing Scene Classification","volume":"12","author":[{"family":"Zou","given":"Qin"},{"family":"Ni","given":"Lihao"},{"family":"Zhang","given":"Tong"},{"family":"Wang","given":"Qian"}],"issued":{"date-parts":[["2015",11]]},"citation-key":"zouDeepLearningBased2015"}}],"schema":"https://github.com/citation-style-language/schema/raw/master/csl-citation.json"} </w:instrText>
      </w:r>
      <w:r w:rsidR="00C66779">
        <w:fldChar w:fldCharType="separate"/>
      </w:r>
      <w:r w:rsidR="00C66779" w:rsidRPr="00C66779">
        <w:rPr>
          <w:rFonts w:cs="Times New Roman"/>
          <w:kern w:val="0"/>
          <w:szCs w:val="24"/>
          <w:vertAlign w:val="superscript"/>
        </w:rPr>
        <w:t>[3]</w:t>
      </w:r>
      <w:r w:rsidR="00C66779">
        <w:fldChar w:fldCharType="end"/>
      </w:r>
      <w:r w:rsidR="00967C0B">
        <w:rPr>
          <w:rFonts w:hint="eastAsia"/>
        </w:rPr>
        <w:t>遥感图像分类数据集</w:t>
      </w:r>
      <w:r w:rsidR="00EF7DF4">
        <w:rPr>
          <w:rFonts w:hint="eastAsia"/>
        </w:rPr>
        <w:t>为基础</w:t>
      </w:r>
      <w:r w:rsidR="00967C0B">
        <w:rPr>
          <w:rFonts w:hint="eastAsia"/>
        </w:rPr>
        <w:t>，使用</w:t>
      </w:r>
      <w:r w:rsidR="00967C0B">
        <w:fldChar w:fldCharType="begin"/>
      </w:r>
      <w:r w:rsidR="00967C0B">
        <w:instrText xml:space="preserve"> REF _Ref175843329 \r \h </w:instrText>
      </w:r>
      <w:r w:rsidR="00967C0B">
        <w:fldChar w:fldCharType="separate"/>
      </w:r>
      <w:r w:rsidR="00AB6959">
        <w:t>3.1</w:t>
      </w:r>
      <w:r w:rsidR="00967C0B">
        <w:fldChar w:fldCharType="end"/>
      </w:r>
      <w:r w:rsidR="00967C0B">
        <w:rPr>
          <w:rFonts w:hint="eastAsia"/>
        </w:rPr>
        <w:t>节中的云雾生成算法</w:t>
      </w:r>
      <w:r w:rsidR="00C66779">
        <w:rPr>
          <w:rFonts w:hint="eastAsia"/>
        </w:rPr>
        <w:t>处理该数据集，获取多种类型云雾光学遥感数据</w:t>
      </w:r>
      <w:r w:rsidR="00FE0DE2">
        <w:rPr>
          <w:rFonts w:hint="eastAsia"/>
        </w:rPr>
        <w:t>。随后对</w:t>
      </w:r>
      <w:r w:rsidR="00173430">
        <w:rPr>
          <w:rFonts w:hint="eastAsia"/>
        </w:rPr>
        <w:t>处理后的数据</w:t>
      </w:r>
      <w:r w:rsidR="00FE0DE2">
        <w:rPr>
          <w:rFonts w:hint="eastAsia"/>
        </w:rPr>
        <w:t>进行随机分类，一类作为训练集用于训练</w:t>
      </w:r>
      <w:r w:rsidR="00FE0DE2">
        <w:rPr>
          <w:rFonts w:hint="eastAsia"/>
        </w:rPr>
        <w:t>CUT</w:t>
      </w:r>
      <w:r w:rsidR="00FE0DE2">
        <w:rPr>
          <w:rFonts w:hint="eastAsia"/>
        </w:rPr>
        <w:t>网络，另一部分作为验证集以验证网络性能</w:t>
      </w:r>
      <w:r w:rsidR="00C66779">
        <w:rPr>
          <w:rFonts w:hint="eastAsia"/>
        </w:rPr>
        <w:t>。</w:t>
      </w:r>
      <w:r w:rsidR="00E23249" w:rsidRPr="00E23249">
        <w:rPr>
          <w:rFonts w:hint="eastAsia"/>
        </w:rPr>
        <w:t>RSSCN7</w:t>
      </w:r>
      <w:r w:rsidR="00E23249" w:rsidRPr="00E23249">
        <w:rPr>
          <w:rFonts w:hint="eastAsia"/>
        </w:rPr>
        <w:t>数据集是一个用于遥感场景分类的基准数据集，包含了</w:t>
      </w:r>
      <w:r w:rsidR="00E23249" w:rsidRPr="00E23249">
        <w:rPr>
          <w:rFonts w:hint="eastAsia"/>
        </w:rPr>
        <w:t>2800</w:t>
      </w:r>
      <w:r w:rsidR="00E23249" w:rsidRPr="00E23249">
        <w:rPr>
          <w:rFonts w:hint="eastAsia"/>
        </w:rPr>
        <w:t>张遥感场景图像。该数据</w:t>
      </w:r>
      <w:proofErr w:type="gramStart"/>
      <w:r w:rsidR="00E23249" w:rsidRPr="00E23249">
        <w:rPr>
          <w:rFonts w:hint="eastAsia"/>
        </w:rPr>
        <w:t>集包括</w:t>
      </w:r>
      <w:proofErr w:type="gramEnd"/>
      <w:r w:rsidR="00E23249" w:rsidRPr="00E23249">
        <w:rPr>
          <w:rFonts w:hint="eastAsia"/>
        </w:rPr>
        <w:t>七种典型的场景</w:t>
      </w:r>
      <w:r w:rsidR="00E23249" w:rsidRPr="00E23249">
        <w:rPr>
          <w:rFonts w:hint="eastAsia"/>
        </w:rPr>
        <w:lastRenderedPageBreak/>
        <w:t>类别，分别是草地、森林、农田、停车场、居民区、工业区以及河流和湖泊。每个类别包含</w:t>
      </w:r>
      <w:r w:rsidR="00E23249" w:rsidRPr="00E23249">
        <w:rPr>
          <w:rFonts w:hint="eastAsia"/>
        </w:rPr>
        <w:t>400</w:t>
      </w:r>
      <w:r w:rsidR="00E23249" w:rsidRPr="00E23249">
        <w:rPr>
          <w:rFonts w:hint="eastAsia"/>
        </w:rPr>
        <w:t>张</w:t>
      </w:r>
      <w:r w:rsidR="00655279" w:rsidRPr="00E23249">
        <w:rPr>
          <w:rFonts w:hint="eastAsia"/>
        </w:rPr>
        <w:t>来自</w:t>
      </w:r>
      <w:r w:rsidR="00655279" w:rsidRPr="00E23249">
        <w:rPr>
          <w:rFonts w:hint="eastAsia"/>
        </w:rPr>
        <w:t>Google Earth</w:t>
      </w:r>
      <w:r w:rsidR="00655279">
        <w:rPr>
          <w:rFonts w:hint="eastAsia"/>
        </w:rPr>
        <w:t>的</w:t>
      </w:r>
      <w:r w:rsidR="00E23249" w:rsidRPr="00E23249">
        <w:rPr>
          <w:rFonts w:hint="eastAsia"/>
        </w:rPr>
        <w:t>图像</w:t>
      </w:r>
      <w:r w:rsidR="00655279">
        <w:rPr>
          <w:rFonts w:hint="eastAsia"/>
        </w:rPr>
        <w:t>，这些</w:t>
      </w:r>
      <w:r w:rsidR="00655279" w:rsidRPr="00655279">
        <w:rPr>
          <w:rFonts w:hint="eastAsia"/>
        </w:rPr>
        <w:t>图像以四种不同的比例尺（如</w:t>
      </w:r>
      <w:r w:rsidR="00655279" w:rsidRPr="00655279">
        <w:rPr>
          <w:rFonts w:hint="eastAsia"/>
        </w:rPr>
        <w:t>1:700, 1:1300, 1:2600, 1:5200</w:t>
      </w:r>
      <w:r w:rsidR="00655279" w:rsidRPr="00655279">
        <w:rPr>
          <w:rFonts w:hint="eastAsia"/>
        </w:rPr>
        <w:t>）进行采样</w:t>
      </w:r>
      <w:r w:rsidR="00E23249" w:rsidRPr="00E23249">
        <w:rPr>
          <w:rFonts w:hint="eastAsia"/>
        </w:rPr>
        <w:t>，每个比例尺有</w:t>
      </w:r>
      <w:r w:rsidR="00E23249" w:rsidRPr="00E23249">
        <w:rPr>
          <w:rFonts w:hint="eastAsia"/>
        </w:rPr>
        <w:t>100</w:t>
      </w:r>
      <w:r w:rsidR="00E23249" w:rsidRPr="00E23249">
        <w:rPr>
          <w:rFonts w:hint="eastAsia"/>
        </w:rPr>
        <w:t>张图像。</w:t>
      </w:r>
    </w:p>
    <w:p w14:paraId="78D4CCDE" w14:textId="452093E9" w:rsidR="00C66769" w:rsidRPr="00C66769" w:rsidRDefault="00075E66" w:rsidP="007F5377">
      <w:pPr>
        <w:ind w:firstLineChars="200" w:firstLine="420"/>
      </w:pPr>
      <w:r>
        <w:rPr>
          <w:rFonts w:hint="eastAsia"/>
        </w:rPr>
        <w:t>RSSCN7</w:t>
      </w:r>
      <w:r>
        <w:rPr>
          <w:rFonts w:hint="eastAsia"/>
        </w:rPr>
        <w:t>数据集中</w:t>
      </w:r>
      <w:r w:rsidRPr="00075E66">
        <w:rPr>
          <w:rFonts w:hint="eastAsia"/>
        </w:rPr>
        <w:t>场景的多样性为</w:t>
      </w:r>
      <w:r w:rsidR="00C66769">
        <w:rPr>
          <w:rFonts w:hint="eastAsia"/>
        </w:rPr>
        <w:t>云雾去除网络</w:t>
      </w:r>
      <w:r w:rsidRPr="00075E66">
        <w:rPr>
          <w:rFonts w:hint="eastAsia"/>
        </w:rPr>
        <w:t>提供了丰富的测试环境，能够有效评估算法在不同场景下的表现。通过在这些多样化的场景上测试去云雾算法，可以验证其在实际应用中的通用性和鲁棒性。</w:t>
      </w:r>
      <w:r w:rsidR="00C66769">
        <w:rPr>
          <w:rFonts w:hint="eastAsia"/>
        </w:rPr>
        <w:t>同时，</w:t>
      </w:r>
      <w:r w:rsidR="00C66769" w:rsidRPr="00C66769">
        <w:rPr>
          <w:rFonts w:hint="eastAsia"/>
        </w:rPr>
        <w:t>RSSCN7</w:t>
      </w:r>
      <w:r w:rsidR="00C66769" w:rsidRPr="00C66769">
        <w:rPr>
          <w:rFonts w:hint="eastAsia"/>
        </w:rPr>
        <w:t>数据集中的图像分辨率为</w:t>
      </w:r>
      <w:r w:rsidR="00C66769" w:rsidRPr="00C66769">
        <w:rPr>
          <w:rFonts w:hint="eastAsia"/>
        </w:rPr>
        <w:t>400</w:t>
      </w:r>
      <w:r w:rsidR="00C66769" w:rsidRPr="00C66769">
        <w:rPr>
          <w:rFonts w:hint="eastAsia"/>
        </w:rPr>
        <w:t>×</w:t>
      </w:r>
      <w:r w:rsidR="00C66769" w:rsidRPr="00C66769">
        <w:rPr>
          <w:rFonts w:hint="eastAsia"/>
        </w:rPr>
        <w:t>400</w:t>
      </w:r>
      <w:r w:rsidR="00C66769" w:rsidRPr="00C66769">
        <w:rPr>
          <w:rFonts w:hint="eastAsia"/>
        </w:rPr>
        <w:t>像素，能够提供丰富的地物细节。去除云雾时需要保留这些细节，以确保去云后的图像在视觉上和信息上都与原始无</w:t>
      </w:r>
      <w:proofErr w:type="gramStart"/>
      <w:r w:rsidR="00C66769" w:rsidRPr="00C66769">
        <w:rPr>
          <w:rFonts w:hint="eastAsia"/>
        </w:rPr>
        <w:t>云图像</w:t>
      </w:r>
      <w:proofErr w:type="gramEnd"/>
      <w:r w:rsidR="00C66769" w:rsidRPr="00C66769">
        <w:rPr>
          <w:rFonts w:hint="eastAsia"/>
        </w:rPr>
        <w:t>接近。</w:t>
      </w:r>
      <w:r w:rsidR="00C66769">
        <w:rPr>
          <w:rFonts w:hint="eastAsia"/>
        </w:rPr>
        <w:t>从图像尺度方面，</w:t>
      </w:r>
      <w:r w:rsidR="00C66769" w:rsidRPr="00C66769">
        <w:rPr>
          <w:rFonts w:hint="eastAsia"/>
        </w:rPr>
        <w:t>RSSCN7</w:t>
      </w:r>
      <w:r w:rsidR="00C66769" w:rsidRPr="00C66769">
        <w:rPr>
          <w:rFonts w:hint="eastAsia"/>
        </w:rPr>
        <w:t>数据集的图像以四种不同的比例尺采样，这为云雾去除</w:t>
      </w:r>
      <w:r w:rsidR="00C66769">
        <w:rPr>
          <w:rFonts w:hint="eastAsia"/>
        </w:rPr>
        <w:t>网络的训练在尺度鲁棒性上</w:t>
      </w:r>
      <w:r w:rsidR="00C66769" w:rsidRPr="00C66769">
        <w:rPr>
          <w:rFonts w:hint="eastAsia"/>
        </w:rPr>
        <w:t>提供了</w:t>
      </w:r>
      <w:r w:rsidR="00C66769">
        <w:rPr>
          <w:rFonts w:hint="eastAsia"/>
        </w:rPr>
        <w:t>充足的数据基础</w:t>
      </w:r>
      <w:r w:rsidR="00D413C2">
        <w:rPr>
          <w:rFonts w:hint="eastAsia"/>
        </w:rPr>
        <w:t>，</w:t>
      </w:r>
      <w:r w:rsidR="00C66769" w:rsidRPr="00C66769">
        <w:rPr>
          <w:rFonts w:hint="eastAsia"/>
        </w:rPr>
        <w:t>由于云雾在不同尺度上对图像的影响可能不同，使用多尺度图像能够测试算法在</w:t>
      </w:r>
      <w:r w:rsidR="00D413C2">
        <w:rPr>
          <w:rFonts w:hint="eastAsia"/>
        </w:rPr>
        <w:t>确保</w:t>
      </w:r>
      <w:r w:rsidR="004B031E">
        <w:rPr>
          <w:rFonts w:hint="eastAsia"/>
        </w:rPr>
        <w:t>在不同</w:t>
      </w:r>
      <w:r w:rsidR="00C66769" w:rsidRPr="00C66769">
        <w:rPr>
          <w:rFonts w:hint="eastAsia"/>
        </w:rPr>
        <w:t>比例下</w:t>
      </w:r>
      <w:r w:rsidR="004B031E">
        <w:rPr>
          <w:rFonts w:hint="eastAsia"/>
        </w:rPr>
        <w:t>云雾去除网络的</w:t>
      </w:r>
      <w:r w:rsidR="00C66769" w:rsidRPr="00C66769">
        <w:rPr>
          <w:rFonts w:hint="eastAsia"/>
        </w:rPr>
        <w:t>有效性和适应性。</w:t>
      </w:r>
    </w:p>
    <w:p w14:paraId="371576A2" w14:textId="31CC8B0C" w:rsidR="005572F7" w:rsidRDefault="005572F7" w:rsidP="005572F7">
      <w:pPr>
        <w:pStyle w:val="2"/>
        <w:keepNext w:val="0"/>
        <w:keepLines w:val="0"/>
        <w:rPr>
          <w:rFonts w:hint="eastAsia"/>
        </w:rPr>
      </w:pPr>
      <w:r>
        <w:rPr>
          <w:rFonts w:hint="eastAsia"/>
        </w:rPr>
        <w:t>评价指标</w:t>
      </w:r>
    </w:p>
    <w:p w14:paraId="1432F422" w14:textId="5F688A96" w:rsidR="007F5377" w:rsidRDefault="00970591" w:rsidP="00970591">
      <w:pPr>
        <w:ind w:firstLineChars="200" w:firstLine="420"/>
      </w:pPr>
      <w:r>
        <w:rPr>
          <w:rFonts w:hint="eastAsia"/>
        </w:rPr>
        <w:t>CUT</w:t>
      </w:r>
      <w:r>
        <w:rPr>
          <w:rFonts w:hint="eastAsia"/>
        </w:rPr>
        <w:t>云雾去除网络的输入是一张带有云雾的光学遥感图像，输出是去云后的无云图像。为了能够客观评价云雾去除网络的性能</w:t>
      </w:r>
      <w:r w:rsidR="00AC6E23">
        <w:rPr>
          <w:rFonts w:hint="eastAsia"/>
        </w:rPr>
        <w:t>以及去</w:t>
      </w:r>
      <w:proofErr w:type="gramStart"/>
      <w:r w:rsidR="00AC6E23">
        <w:rPr>
          <w:rFonts w:hint="eastAsia"/>
        </w:rPr>
        <w:t>云图像</w:t>
      </w:r>
      <w:proofErr w:type="gramEnd"/>
      <w:r w:rsidR="00AC6E23">
        <w:rPr>
          <w:rFonts w:hint="eastAsia"/>
        </w:rPr>
        <w:t>的质量，本文采用</w:t>
      </w:r>
      <w:r w:rsidR="007D0C58">
        <w:rPr>
          <w:rFonts w:hint="eastAsia"/>
        </w:rPr>
        <w:t>被广泛应用于评价图像质量的</w:t>
      </w:r>
      <w:r w:rsidR="004B7E1F">
        <w:rPr>
          <w:rFonts w:hint="eastAsia"/>
        </w:rPr>
        <w:t>峰值信噪比（</w:t>
      </w:r>
      <w:r w:rsidR="007D0C58" w:rsidRPr="007D0C58">
        <w:t>Peak Signal-to-Noise Ratio</w:t>
      </w:r>
      <w:r w:rsidR="007D0C58">
        <w:rPr>
          <w:rFonts w:hint="eastAsia"/>
        </w:rPr>
        <w:t>，</w:t>
      </w:r>
      <w:r w:rsidR="007D0C58" w:rsidRPr="007D0C58">
        <w:t>PSNR</w:t>
      </w:r>
      <w:r w:rsidR="007D0C58">
        <w:fldChar w:fldCharType="begin"/>
      </w:r>
      <w:r w:rsidR="00C93B2C">
        <w:instrText xml:space="preserve"> ADDIN ZOTERO_ITEM CSL_CITATION {"citationID":"0bSuZ0nU","properties":{"formattedCitation":"\\super [26]\\nosupersub{}","plainCitation":"[26]","noteIndex":0},"citationItems":[{"id":5737,"uris":["http://zotero.org/users/11229993/items/X6DA5ECD"],"itemData":{"id":5737,"type":"article-journal","container-title":"Electronics letters","DOI":"10.1049/el:20080522","issue":"13","note":"publisher: IET","page":"800–801","source":"Google Scholar","title":"Scope of validity of PSNR in image/video quality assessment","volume":"44","author":[{"family":"Huynh-Thu","given":"Quan"},{"family":"Ghanbari","given":"Mohammed"}],"issued":{"date-parts":[["2008"]]},"citation-key":"huynh-thuScopeValidityPSNR2008"}}],"schema":"https://github.com/citation-style-language/schema/raw/master/csl-citation.json"} </w:instrText>
      </w:r>
      <w:r w:rsidR="007D0C58">
        <w:fldChar w:fldCharType="separate"/>
      </w:r>
      <w:r w:rsidR="007D0C58" w:rsidRPr="007D0C58">
        <w:rPr>
          <w:rFonts w:cs="Times New Roman"/>
          <w:kern w:val="0"/>
          <w:szCs w:val="24"/>
          <w:vertAlign w:val="superscript"/>
        </w:rPr>
        <w:t>[26]</w:t>
      </w:r>
      <w:r w:rsidR="007D0C58">
        <w:fldChar w:fldCharType="end"/>
      </w:r>
      <w:r w:rsidR="004B7E1F">
        <w:rPr>
          <w:rFonts w:hint="eastAsia"/>
        </w:rPr>
        <w:t>）</w:t>
      </w:r>
      <w:r w:rsidR="007D0C58">
        <w:rPr>
          <w:rFonts w:hint="eastAsia"/>
        </w:rPr>
        <w:t>与</w:t>
      </w:r>
      <w:r w:rsidR="007D0C58" w:rsidRPr="007D0C58">
        <w:rPr>
          <w:rFonts w:hint="eastAsia"/>
        </w:rPr>
        <w:t>结构相似性指数（</w:t>
      </w:r>
      <w:r w:rsidR="007D0C58" w:rsidRPr="007D0C58">
        <w:rPr>
          <w:rFonts w:hint="eastAsia"/>
        </w:rPr>
        <w:t>Structural Similarity Index</w:t>
      </w:r>
      <w:r w:rsidR="007D0C58">
        <w:rPr>
          <w:rFonts w:hint="eastAsia"/>
        </w:rPr>
        <w:t>，</w:t>
      </w:r>
      <w:r w:rsidR="007D0C58" w:rsidRPr="007D0C58">
        <w:rPr>
          <w:rFonts w:hint="eastAsia"/>
        </w:rPr>
        <w:t>SSIM</w:t>
      </w:r>
      <w:r w:rsidR="007D0C58">
        <w:fldChar w:fldCharType="begin"/>
      </w:r>
      <w:r w:rsidR="00C93B2C">
        <w:instrText xml:space="preserve"> ADDIN ZOTERO_ITEM CSL_CITATION {"citationID":"oYTRN3Wz","properties":{"formattedCitation":"\\super [27]\\nosupersub{}","plainCitation":"[27]","noteIndex":0},"citationItems":[{"id":5736,"uris":["http://zotero.org/users/11229993/items/5LRIJIL6"],"itemData":{"id":5736,"type":"paper-conference","container-title":"2010 20th international conference on pattern recognition","DOI":"10.1109/ICPR.2010.579","page":"2366–2369","publisher":"IEEE","source":"Google Scholar","title":"Image quality metrics: PSNR vs. SSIM","title-short":"Image quality metrics","URL":"https://ieeexplore.ieee.org/abstract/document/5596999/","author":[{"family":"Hore","given":"Alain"},{"family":"Ziou","given":"Djemel"}],"accessed":{"date-parts":[["2024",8,29]]},"issued":{"date-parts":[["2010"]]},"citation-key":"horeImageQualityMetrics2010"}}],"schema":"https://github.com/citation-style-language/schema/raw/master/csl-citation.json"} </w:instrText>
      </w:r>
      <w:r w:rsidR="007D0C58">
        <w:fldChar w:fldCharType="separate"/>
      </w:r>
      <w:r w:rsidR="007D0C58" w:rsidRPr="007D0C58">
        <w:rPr>
          <w:rFonts w:cs="Times New Roman"/>
          <w:kern w:val="0"/>
          <w:szCs w:val="24"/>
          <w:vertAlign w:val="superscript"/>
        </w:rPr>
        <w:t>[27]</w:t>
      </w:r>
      <w:r w:rsidR="007D0C58">
        <w:fldChar w:fldCharType="end"/>
      </w:r>
      <w:r w:rsidR="007D0C58" w:rsidRPr="007D0C58">
        <w:rPr>
          <w:rFonts w:hint="eastAsia"/>
        </w:rPr>
        <w:t>）</w:t>
      </w:r>
      <w:r w:rsidR="007D0C58">
        <w:rPr>
          <w:rFonts w:hint="eastAsia"/>
        </w:rPr>
        <w:t>作为评价标准</w:t>
      </w:r>
      <w:r w:rsidR="00F870B1">
        <w:rPr>
          <w:rFonts w:hint="eastAsia"/>
        </w:rPr>
        <w:t>。</w:t>
      </w:r>
    </w:p>
    <w:p w14:paraId="0692581A" w14:textId="5203020F" w:rsidR="00870E0F" w:rsidRDefault="00870E0F" w:rsidP="00870E0F">
      <w:pPr>
        <w:pStyle w:val="a7"/>
        <w:numPr>
          <w:ilvl w:val="0"/>
          <w:numId w:val="10"/>
        </w:numPr>
        <w:ind w:firstLineChars="0"/>
      </w:pPr>
      <w:r>
        <w:rPr>
          <w:rFonts w:hint="eastAsia"/>
        </w:rPr>
        <w:t>峰值信噪比</w:t>
      </w:r>
      <w:r w:rsidR="006668C9">
        <w:rPr>
          <w:rFonts w:hint="eastAsia"/>
        </w:rPr>
        <w:t>PSNR</w:t>
      </w:r>
    </w:p>
    <w:p w14:paraId="6FD75B35" w14:textId="72EAAB13" w:rsidR="00DC472A" w:rsidRDefault="00DC472A" w:rsidP="00DC472A">
      <w:pPr>
        <w:ind w:firstLineChars="200" w:firstLine="420"/>
      </w:pPr>
      <w:r w:rsidRPr="00DC472A">
        <w:rPr>
          <w:rFonts w:hint="eastAsia"/>
        </w:rPr>
        <w:t>PSNR</w:t>
      </w:r>
      <w:r w:rsidRPr="00DC472A">
        <w:rPr>
          <w:rFonts w:hint="eastAsia"/>
        </w:rPr>
        <w:t>是衡量去云后图像与参考无</w:t>
      </w:r>
      <w:proofErr w:type="gramStart"/>
      <w:r w:rsidRPr="00DC472A">
        <w:rPr>
          <w:rFonts w:hint="eastAsia"/>
        </w:rPr>
        <w:t>云图像</w:t>
      </w:r>
      <w:proofErr w:type="gramEnd"/>
      <w:r w:rsidRPr="00DC472A">
        <w:rPr>
          <w:rFonts w:hint="eastAsia"/>
        </w:rPr>
        <w:t>之间的相似度的指标，通常用于量化图像复原质量</w:t>
      </w:r>
      <w:r w:rsidR="00F74A78">
        <w:rPr>
          <w:rFonts w:hint="eastAsia"/>
        </w:rPr>
        <w:t>，是一个</w:t>
      </w:r>
      <w:r w:rsidR="00F74A78" w:rsidRPr="00DC472A">
        <w:rPr>
          <w:rFonts w:hint="eastAsia"/>
        </w:rPr>
        <w:t>基于图像间的均方误差（</w:t>
      </w:r>
      <w:r w:rsidR="00F74A78">
        <w:rPr>
          <w:rFonts w:hint="eastAsia"/>
        </w:rPr>
        <w:t>M</w:t>
      </w:r>
      <w:r w:rsidR="00F74A78" w:rsidRPr="00DF317A">
        <w:t xml:space="preserve">ean </w:t>
      </w:r>
      <w:r w:rsidR="00F74A78">
        <w:rPr>
          <w:rFonts w:hint="eastAsia"/>
        </w:rPr>
        <w:t>S</w:t>
      </w:r>
      <w:r w:rsidR="00F74A78" w:rsidRPr="00DF317A">
        <w:t xml:space="preserve">quare </w:t>
      </w:r>
      <w:r w:rsidR="00F74A78">
        <w:rPr>
          <w:rFonts w:hint="eastAsia"/>
        </w:rPr>
        <w:t>Er</w:t>
      </w:r>
      <w:r w:rsidR="00F74A78" w:rsidRPr="00DF317A">
        <w:t>ror</w:t>
      </w:r>
      <w:r w:rsidR="00F74A78">
        <w:rPr>
          <w:rFonts w:hint="eastAsia"/>
        </w:rPr>
        <w:t>，</w:t>
      </w:r>
      <w:r w:rsidR="00F74A78" w:rsidRPr="00DC472A">
        <w:rPr>
          <w:rFonts w:hint="eastAsia"/>
        </w:rPr>
        <w:t>MSE</w:t>
      </w:r>
      <w:r w:rsidR="00F74A78" w:rsidRPr="00DC472A">
        <w:rPr>
          <w:rFonts w:hint="eastAsia"/>
        </w:rPr>
        <w:t>）</w:t>
      </w:r>
      <w:r w:rsidR="00F74A78">
        <w:rPr>
          <w:rFonts w:hint="eastAsia"/>
        </w:rPr>
        <w:t>的图像恢复评价指标</w:t>
      </w:r>
      <w:r w:rsidRPr="00DC472A">
        <w:rPr>
          <w:rFonts w:hint="eastAsia"/>
        </w:rPr>
        <w:t>。</w:t>
      </w:r>
      <w:r w:rsidR="00F74A78" w:rsidRPr="00F74A78">
        <w:rPr>
          <w:rFonts w:hint="eastAsia"/>
        </w:rPr>
        <w:t>一般来说，</w:t>
      </w:r>
      <w:r w:rsidR="00F74A78" w:rsidRPr="00F74A78">
        <w:rPr>
          <w:rFonts w:hint="eastAsia"/>
        </w:rPr>
        <w:t>PSNR</w:t>
      </w:r>
      <w:r w:rsidR="00F74A78" w:rsidRPr="00F74A78">
        <w:rPr>
          <w:rFonts w:hint="eastAsia"/>
        </w:rPr>
        <w:t>的值在</w:t>
      </w:r>
      <w:r w:rsidR="00F74A78" w:rsidRPr="00F74A78">
        <w:rPr>
          <w:rFonts w:hint="eastAsia"/>
        </w:rPr>
        <w:t>20</w:t>
      </w:r>
      <w:r w:rsidR="00F74A78" w:rsidRPr="00F74A78">
        <w:rPr>
          <w:rFonts w:hint="eastAsia"/>
        </w:rPr>
        <w:t>与</w:t>
      </w:r>
      <w:r w:rsidR="00F74A78" w:rsidRPr="00F74A78">
        <w:rPr>
          <w:rFonts w:hint="eastAsia"/>
        </w:rPr>
        <w:t>40</w:t>
      </w:r>
      <w:r w:rsidR="00F74A78" w:rsidRPr="00F74A78">
        <w:rPr>
          <w:rFonts w:hint="eastAsia"/>
        </w:rPr>
        <w:t>之间</w:t>
      </w:r>
      <w:r w:rsidR="00F74A78">
        <w:rPr>
          <w:rFonts w:hint="eastAsia"/>
        </w:rPr>
        <w:t>，</w:t>
      </w:r>
      <w:r w:rsidRPr="00DC472A">
        <w:rPr>
          <w:rFonts w:hint="eastAsia"/>
        </w:rPr>
        <w:t>数值越高，表示去</w:t>
      </w:r>
      <w:proofErr w:type="gramStart"/>
      <w:r w:rsidRPr="00DC472A">
        <w:rPr>
          <w:rFonts w:hint="eastAsia"/>
        </w:rPr>
        <w:t>云图像</w:t>
      </w:r>
      <w:proofErr w:type="gramEnd"/>
      <w:r w:rsidRPr="00DC472A">
        <w:rPr>
          <w:rFonts w:hint="eastAsia"/>
        </w:rPr>
        <w:t>与无</w:t>
      </w:r>
      <w:proofErr w:type="gramStart"/>
      <w:r w:rsidRPr="00DC472A">
        <w:rPr>
          <w:rFonts w:hint="eastAsia"/>
        </w:rPr>
        <w:t>云图像</w:t>
      </w:r>
      <w:proofErr w:type="gramEnd"/>
      <w:r w:rsidRPr="00DC472A">
        <w:rPr>
          <w:rFonts w:hint="eastAsia"/>
        </w:rPr>
        <w:t>越接近</w:t>
      </w:r>
      <w:r w:rsidR="00713403">
        <w:rPr>
          <w:rFonts w:hint="eastAsia"/>
        </w:rPr>
        <w:t>。其计算公式如下：</w:t>
      </w:r>
    </w:p>
    <w:p w14:paraId="5C56C936" w14:textId="416E5094" w:rsidR="00713403" w:rsidRPr="00F04A8D" w:rsidRDefault="00713403" w:rsidP="00713403">
      <w:pPr>
        <w:pStyle w:val="a3"/>
        <w:spacing w:after="156"/>
        <w:ind w:firstLine="420"/>
        <w:rPr>
          <w:vanish/>
          <w:specVanish/>
        </w:rPr>
      </w:pPr>
      <w:r>
        <w:tab/>
      </w:r>
      <m:oMath>
        <m:r>
          <m:rPr>
            <m:nor/>
          </m:rPr>
          <m:t>PSNR</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r>
          <w:rPr>
            <w:rFonts w:ascii="Cambria Math" w:hAnsi="Cambria Math"/>
          </w:rPr>
          <m:t>⁡</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nor/>
                      </m:rPr>
                      <m:t>MAX</m:t>
                    </m:r>
                  </m:e>
                  <m:sup>
                    <m:r>
                      <w:rPr>
                        <w:rFonts w:ascii="Cambria Math" w:hAnsi="Cambria Math"/>
                      </w:rPr>
                      <m:t>2</m:t>
                    </m:r>
                  </m:sup>
                </m:sSup>
              </m:num>
              <m:den>
                <m:r>
                  <m:rPr>
                    <m:nor/>
                  </m:rPr>
                  <m:t>MSE</m:t>
                </m:r>
              </m:den>
            </m:f>
          </m:e>
        </m:d>
      </m:oMath>
      <w:r>
        <w:tab/>
      </w:r>
    </w:p>
    <w:p w14:paraId="0871F76F" w14:textId="3EAEE1C3" w:rsidR="00713403" w:rsidRDefault="00713403" w:rsidP="00713403">
      <w:pPr>
        <w:pStyle w:val="a3"/>
        <w:spacing w:after="156"/>
        <w:ind w:firstLine="420"/>
      </w:pPr>
      <w:r>
        <w:fldChar w:fldCharType="begin"/>
      </w:r>
      <w:r>
        <w:instrText xml:space="preserve"> SEQ </w:instrText>
      </w:r>
      <w:r>
        <w:instrText>公式</w:instrText>
      </w:r>
      <w:r>
        <w:instrText xml:space="preserve"> \* ARABIC </w:instrText>
      </w:r>
      <w:r>
        <w:fldChar w:fldCharType="separate"/>
      </w:r>
      <w:r w:rsidR="00AB6959">
        <w:rPr>
          <w:noProof/>
        </w:rPr>
        <w:t>14</w:t>
      </w:r>
      <w:r>
        <w:fldChar w:fldCharType="end"/>
      </w:r>
    </w:p>
    <w:p w14:paraId="5FBA1384" w14:textId="75EE83FD" w:rsidR="00713403" w:rsidRDefault="00CB54C4" w:rsidP="00DC472A">
      <w:pPr>
        <w:ind w:firstLineChars="200" w:firstLine="420"/>
      </w:pPr>
      <w:r w:rsidRPr="00CB54C4">
        <w:rPr>
          <w:rFonts w:hint="eastAsia"/>
        </w:rPr>
        <w:t>其中，</w:t>
      </w:r>
      <m:oMath>
        <m:r>
          <m:rPr>
            <m:nor/>
          </m:rPr>
          <m:t>MAX</m:t>
        </m:r>
      </m:oMath>
      <w:r w:rsidRPr="00CB54C4">
        <w:rPr>
          <w:rFonts w:hint="eastAsia"/>
        </w:rPr>
        <w:t>是图像的最大像素值（例如对于</w:t>
      </w:r>
      <w:r w:rsidRPr="00CB54C4">
        <w:rPr>
          <w:rFonts w:hint="eastAsia"/>
        </w:rPr>
        <w:t>8</w:t>
      </w:r>
      <w:r w:rsidRPr="00CB54C4">
        <w:rPr>
          <w:rFonts w:hint="eastAsia"/>
        </w:rPr>
        <w:t>位图像，</w:t>
      </w:r>
      <m:oMath>
        <m:r>
          <m:rPr>
            <m:nor/>
          </m:rPr>
          <m:t>MAX</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=255</m:t>
        </m:r>
      </m:oMath>
      <w:r w:rsidRPr="00CB54C4">
        <w:rPr>
          <w:rFonts w:hint="eastAsia"/>
        </w:rPr>
        <w:t>），</w:t>
      </w:r>
      <m:oMath>
        <m:r>
          <m:rPr>
            <m:nor/>
          </m:rPr>
          <m:t>MSE</m:t>
        </m:r>
      </m:oMath>
      <w:r w:rsidRPr="00CB54C4">
        <w:rPr>
          <w:rFonts w:hint="eastAsia"/>
        </w:rPr>
        <w:t>是均方误差</w:t>
      </w:r>
      <w:r>
        <w:rPr>
          <w:rFonts w:hint="eastAsia"/>
        </w:rPr>
        <w:t>，用如下公式计算：</w:t>
      </w:r>
    </w:p>
    <w:p w14:paraId="02CA79C6" w14:textId="0D13786E" w:rsidR="00926C68" w:rsidRPr="00F04A8D" w:rsidRDefault="00926C68" w:rsidP="00926C68">
      <w:pPr>
        <w:pStyle w:val="a3"/>
        <w:spacing w:after="156"/>
        <w:ind w:firstLine="420"/>
        <w:rPr>
          <w:vanish/>
          <w:specVanish/>
        </w:rPr>
      </w:pPr>
      <w:r>
        <w:tab/>
      </w:r>
      <m:oMath>
        <m:r>
          <m:rPr>
            <m:nor/>
          </m:rPr>
          <m:t>MSE</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H×W</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H</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W</m:t>
            </m:r>
          </m:sup>
          <m:e>
            <m:r>
              <w:rPr>
                <w:rFonts w:ascii="Cambria Math" w:hAnsi="Cambria Math"/>
              </w:rPr>
              <m:t> </m:t>
            </m:r>
          </m:e>
        </m:nary>
        <m:sSup>
          <m:sSupPr>
            <m:ctrlPr>
              <w:rPr>
                <w:rFonts w:ascii="Cambria Math" w:hAnsi="Cambria Math"/>
              </w:rPr>
            </m:ctrlPr>
          </m:sSupPr>
          <m:e>
            <m:d>
              <m:dPr>
                <m:ctrlPr>
                  <w:rPr>
                    <w:rFonts w:ascii="Cambria Math" w:hAnsi="Cambria Math"/>
                  </w:rPr>
                </m:ctrlPr>
              </m:dPr>
              <m:e>
                <m:r>
                  <w:rPr>
                    <w:rFonts w:ascii="Cambria Math" w:hAnsi="Cambria Math"/>
                  </w:rPr>
                  <m:t>X(i,j)-Y(i,j)</m:t>
                </m:r>
              </m:e>
            </m:d>
          </m:e>
          <m:sup>
            <m:r>
              <w:rPr>
                <w:rFonts w:ascii="Cambria Math" w:hAnsi="Cambria Math"/>
              </w:rPr>
              <m:t>2</m:t>
            </m:r>
          </m:sup>
        </m:sSup>
      </m:oMath>
      <w:r>
        <w:tab/>
      </w:r>
    </w:p>
    <w:p w14:paraId="093B9517" w14:textId="59B728F2" w:rsidR="008566F8" w:rsidRDefault="00926C68" w:rsidP="00926C68">
      <w:pPr>
        <w:ind w:firstLineChars="200" w:firstLine="420"/>
      </w:pPr>
      <w:r>
        <w:fldChar w:fldCharType="begin"/>
      </w:r>
      <w:r>
        <w:instrText xml:space="preserve"> SEQ </w:instrText>
      </w:r>
      <w:r>
        <w:instrText>公式</w:instrText>
      </w:r>
      <w:r>
        <w:instrText xml:space="preserve"> \* ARABIC </w:instrText>
      </w:r>
      <w:r>
        <w:fldChar w:fldCharType="separate"/>
      </w:r>
      <w:r w:rsidR="00AB6959">
        <w:rPr>
          <w:noProof/>
        </w:rPr>
        <w:t>15</w:t>
      </w:r>
      <w:r>
        <w:fldChar w:fldCharType="end"/>
      </w:r>
    </w:p>
    <w:p w14:paraId="773FEFDC" w14:textId="4469C939" w:rsidR="006C0260" w:rsidRDefault="006C0260" w:rsidP="006C0260">
      <w:pPr>
        <w:pStyle w:val="a7"/>
        <w:numPr>
          <w:ilvl w:val="0"/>
          <w:numId w:val="10"/>
        </w:numPr>
        <w:ind w:firstLineChars="0"/>
      </w:pPr>
      <w:r>
        <w:rPr>
          <w:rFonts w:hint="eastAsia"/>
        </w:rPr>
        <w:t>结构相似性指数</w:t>
      </w:r>
      <w:r w:rsidR="006668C9">
        <w:rPr>
          <w:rFonts w:hint="eastAsia"/>
        </w:rPr>
        <w:t>SSIM</w:t>
      </w:r>
    </w:p>
    <w:p w14:paraId="7359EA25" w14:textId="7DF8E8A8" w:rsidR="006C0260" w:rsidRDefault="004336C3" w:rsidP="00E466C5">
      <w:pPr>
        <w:ind w:firstLineChars="200" w:firstLine="420"/>
      </w:pPr>
      <w:r w:rsidRPr="004336C3">
        <w:rPr>
          <w:rFonts w:hint="eastAsia"/>
        </w:rPr>
        <w:t>SSIM</w:t>
      </w:r>
      <w:r w:rsidRPr="004336C3">
        <w:rPr>
          <w:rFonts w:hint="eastAsia"/>
        </w:rPr>
        <w:t>用于评估图像间结构信息的相似性，考虑了亮度、对比度和结构三个方面。它是一种更接近人类视觉感知的评价指标，数值越接近</w:t>
      </w:r>
      <w:r w:rsidRPr="004336C3">
        <w:rPr>
          <w:rFonts w:hint="eastAsia"/>
        </w:rPr>
        <w:t>1</w:t>
      </w:r>
      <w:r w:rsidRPr="004336C3">
        <w:rPr>
          <w:rFonts w:hint="eastAsia"/>
        </w:rPr>
        <w:t>，表示图像之间的结构相似度越高。</w:t>
      </w:r>
    </w:p>
    <w:p w14:paraId="63531368" w14:textId="7203FA71" w:rsidR="004336C3" w:rsidRDefault="004336C3" w:rsidP="00E466C5">
      <w:pPr>
        <w:ind w:firstLineChars="200" w:firstLine="420"/>
      </w:pPr>
      <w:r>
        <w:rPr>
          <w:rFonts w:hint="eastAsia"/>
        </w:rPr>
        <w:t>在亮度方面，</w:t>
      </w:r>
      <w:r>
        <w:rPr>
          <w:rFonts w:hint="eastAsia"/>
        </w:rPr>
        <w:t>SSIM</w:t>
      </w:r>
      <w:r>
        <w:rPr>
          <w:rFonts w:hint="eastAsia"/>
        </w:rPr>
        <w:t>有分量计算公式：</w:t>
      </w:r>
    </w:p>
    <w:p w14:paraId="451C1DF8" w14:textId="1D2762B4" w:rsidR="00361794" w:rsidRPr="00F04A8D" w:rsidRDefault="00361794" w:rsidP="00361794">
      <w:pPr>
        <w:pStyle w:val="a3"/>
        <w:spacing w:after="156"/>
        <w:ind w:firstLine="420"/>
        <w:rPr>
          <w:vanish/>
          <w:specVanish/>
        </w:rPr>
      </w:pPr>
      <w:r>
        <w:tab/>
      </w:r>
      <m:oMath>
        <m:r>
          <w:rPr>
            <w:rFonts w:ascii="Cambria Math" w:hAnsi="Cambria Math"/>
          </w:rPr>
          <m:t>l(X,Y)=</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X</m:t>
                </m:r>
              </m:sub>
            </m:sSub>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num>
          <m:den>
            <m:sSubSup>
              <m:sSubSupPr>
                <m:ctrlPr>
                  <w:rPr>
                    <w:rFonts w:ascii="Cambria Math" w:hAnsi="Cambria Math"/>
                  </w:rPr>
                </m:ctrlPr>
              </m:sSubSupPr>
              <m:e>
                <m:r>
                  <w:rPr>
                    <w:rFonts w:ascii="Cambria Math" w:hAnsi="Cambria Math"/>
                  </w:rPr>
                  <m:t>μ</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en>
        </m:f>
      </m:oMath>
      <w:r>
        <w:tab/>
      </w:r>
    </w:p>
    <w:p w14:paraId="5FCB9BAC" w14:textId="2CFFCE37" w:rsidR="004336C3" w:rsidRPr="006D54CA" w:rsidRDefault="00361794" w:rsidP="00361794">
      <w:pPr>
        <w:ind w:firstLineChars="200" w:firstLine="420"/>
      </w:pPr>
      <w:r>
        <w:fldChar w:fldCharType="begin"/>
      </w:r>
      <w:r>
        <w:instrText xml:space="preserve"> SEQ </w:instrText>
      </w:r>
      <w:r>
        <w:instrText>公式</w:instrText>
      </w:r>
      <w:r>
        <w:instrText xml:space="preserve"> \* ARABIC </w:instrText>
      </w:r>
      <w:r>
        <w:fldChar w:fldCharType="separate"/>
      </w:r>
      <w:bookmarkStart w:id="13" w:name="_Ref175846335"/>
      <w:r w:rsidR="00AB6959">
        <w:rPr>
          <w:noProof/>
        </w:rPr>
        <w:t>16</w:t>
      </w:r>
      <w:bookmarkEnd w:id="13"/>
      <w:r>
        <w:fldChar w:fldCharType="end"/>
      </w:r>
    </w:p>
    <w:p w14:paraId="71A26442" w14:textId="57E9CD50" w:rsidR="006D54CA" w:rsidRDefault="006D54CA" w:rsidP="00E466C5">
      <w:pPr>
        <w:ind w:firstLineChars="200" w:firstLine="420"/>
      </w:pPr>
      <w:r w:rsidRPr="006D54CA">
        <w:rPr>
          <w:rFonts w:hint="eastAsia"/>
        </w:rPr>
        <w:t>在对比度方面，</w:t>
      </w:r>
      <w:r w:rsidRPr="006D54CA">
        <w:rPr>
          <w:rFonts w:hint="eastAsia"/>
        </w:rPr>
        <w:t>SSIM</w:t>
      </w:r>
      <w:r w:rsidRPr="006D54CA">
        <w:rPr>
          <w:rFonts w:hint="eastAsia"/>
        </w:rPr>
        <w:t>有分量计算公式：</w:t>
      </w:r>
    </w:p>
    <w:p w14:paraId="423CC59A" w14:textId="73C12929" w:rsidR="00361794" w:rsidRPr="00F04A8D" w:rsidRDefault="00361794" w:rsidP="00361794">
      <w:pPr>
        <w:pStyle w:val="a3"/>
        <w:spacing w:after="156"/>
        <w:ind w:firstLine="420"/>
        <w:rPr>
          <w:vanish/>
          <w:specVanish/>
        </w:rPr>
      </w:pPr>
      <w:r>
        <w:tab/>
      </w:r>
      <m:oMath>
        <m:r>
          <w:rPr>
            <w:rFonts w:ascii="Cambria Math" w:hAnsi="Cambria Math"/>
          </w:rPr>
          <m:t>c(X,Y)=</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num>
          <m:den>
            <m:sSubSup>
              <m:sSubSupPr>
                <m:ctrlPr>
                  <w:rPr>
                    <w:rFonts w:ascii="Cambria Math" w:hAnsi="Cambria Math"/>
                  </w:rPr>
                </m:ctrlPr>
              </m:sSubSupPr>
              <m:e>
                <m:r>
                  <w:rPr>
                    <w:rFonts w:ascii="Cambria Math" w:hAnsi="Cambria Math"/>
                  </w:rPr>
                  <m:t>σ</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den>
        </m:f>
      </m:oMath>
      <w:r>
        <w:tab/>
      </w:r>
    </w:p>
    <w:p w14:paraId="7C805F0F" w14:textId="52463ABB" w:rsidR="006D54CA" w:rsidRDefault="00361794" w:rsidP="00361794">
      <w:pPr>
        <w:ind w:firstLineChars="200" w:firstLine="420"/>
      </w:pPr>
      <w:r>
        <w:fldChar w:fldCharType="begin"/>
      </w:r>
      <w:r>
        <w:instrText xml:space="preserve"> SEQ </w:instrText>
      </w:r>
      <w:r>
        <w:instrText>公式</w:instrText>
      </w:r>
      <w:r>
        <w:instrText xml:space="preserve"> \* ARABIC </w:instrText>
      </w:r>
      <w:r>
        <w:fldChar w:fldCharType="separate"/>
      </w:r>
      <w:bookmarkStart w:id="14" w:name="_Ref175846336"/>
      <w:r w:rsidR="00AB6959">
        <w:rPr>
          <w:noProof/>
        </w:rPr>
        <w:t>17</w:t>
      </w:r>
      <w:bookmarkEnd w:id="14"/>
      <w:r>
        <w:fldChar w:fldCharType="end"/>
      </w:r>
    </w:p>
    <w:p w14:paraId="3B4E26C9" w14:textId="75E32D92" w:rsidR="006D54CA" w:rsidRDefault="006D54CA" w:rsidP="00E466C5">
      <w:pPr>
        <w:ind w:firstLineChars="200" w:firstLine="420"/>
      </w:pPr>
      <w:r w:rsidRPr="006D54CA">
        <w:rPr>
          <w:rFonts w:hint="eastAsia"/>
        </w:rPr>
        <w:t>对于结构，</w:t>
      </w:r>
      <w:r w:rsidRPr="006D54CA">
        <w:rPr>
          <w:rFonts w:hint="eastAsia"/>
        </w:rPr>
        <w:t>SSIM</w:t>
      </w:r>
      <w:r w:rsidRPr="006D54CA">
        <w:rPr>
          <w:rFonts w:hint="eastAsia"/>
        </w:rPr>
        <w:t>有分量计算公式：</w:t>
      </w:r>
    </w:p>
    <w:p w14:paraId="39C6CEB1" w14:textId="5A29D897" w:rsidR="00361794" w:rsidRPr="00F04A8D" w:rsidRDefault="00361794" w:rsidP="00361794">
      <w:pPr>
        <w:pStyle w:val="a3"/>
        <w:spacing w:after="156"/>
        <w:ind w:firstLine="420"/>
        <w:rPr>
          <w:vanish/>
          <w:specVanish/>
        </w:rPr>
      </w:pPr>
      <w:r>
        <w:tab/>
      </w:r>
      <m:oMath>
        <m:r>
          <w:rPr>
            <w:rFonts w:ascii="Cambria Math" w:hAnsi="Cambria Math"/>
          </w:rPr>
          <m:t>s(X,Y)=</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den>
        </m:f>
      </m:oMath>
      <w:r>
        <w:tab/>
      </w:r>
    </w:p>
    <w:p w14:paraId="18DC02AB" w14:textId="19BA43B9" w:rsidR="006D54CA" w:rsidRDefault="00361794" w:rsidP="00361794">
      <w:pPr>
        <w:ind w:firstLineChars="200" w:firstLine="420"/>
      </w:pPr>
      <w:r>
        <w:fldChar w:fldCharType="begin"/>
      </w:r>
      <w:r>
        <w:instrText xml:space="preserve"> SEQ </w:instrText>
      </w:r>
      <w:r>
        <w:instrText>公式</w:instrText>
      </w:r>
      <w:r>
        <w:instrText xml:space="preserve"> \* ARABIC </w:instrText>
      </w:r>
      <w:r>
        <w:fldChar w:fldCharType="separate"/>
      </w:r>
      <w:bookmarkStart w:id="15" w:name="_Ref175846337"/>
      <w:r w:rsidR="00AB6959">
        <w:rPr>
          <w:noProof/>
        </w:rPr>
        <w:t>18</w:t>
      </w:r>
      <w:bookmarkEnd w:id="15"/>
      <w:r>
        <w:fldChar w:fldCharType="end"/>
      </w:r>
    </w:p>
    <w:p w14:paraId="6CDD7723" w14:textId="26C5C082" w:rsidR="00A02B95" w:rsidRDefault="00A02B95" w:rsidP="00361794">
      <w:pPr>
        <w:ind w:firstLineChars="200" w:firstLine="420"/>
      </w:pPr>
      <w:r>
        <w:rPr>
          <w:rFonts w:hint="eastAsia"/>
        </w:rPr>
        <w:t>上述公式</w:t>
      </w:r>
      <w:r w:rsidR="004E0349">
        <w:fldChar w:fldCharType="begin"/>
      </w:r>
      <w:r w:rsidR="004E0349">
        <w:instrText xml:space="preserve"> </w:instrText>
      </w:r>
      <w:r w:rsidR="004E0349">
        <w:rPr>
          <w:rFonts w:hint="eastAsia"/>
        </w:rPr>
        <w:instrText>REF _Ref175846335 \h</w:instrText>
      </w:r>
      <w:r w:rsidR="004E0349">
        <w:instrText xml:space="preserve"> </w:instrText>
      </w:r>
      <w:r w:rsidR="004E0349">
        <w:fldChar w:fldCharType="separate"/>
      </w:r>
      <w:r w:rsidR="00AB6959">
        <w:rPr>
          <w:noProof/>
        </w:rPr>
        <w:t>16</w:t>
      </w:r>
      <w:r w:rsidR="004E0349">
        <w:fldChar w:fldCharType="end"/>
      </w:r>
      <w:r w:rsidR="004E0349">
        <w:rPr>
          <w:rFonts w:hint="eastAsia"/>
        </w:rPr>
        <w:t>、</w:t>
      </w:r>
      <w:r w:rsidR="004E0349">
        <w:fldChar w:fldCharType="begin"/>
      </w:r>
      <w:r w:rsidR="004E0349">
        <w:instrText xml:space="preserve"> REF _Ref175846336 \h </w:instrText>
      </w:r>
      <w:r w:rsidR="004E0349">
        <w:fldChar w:fldCharType="separate"/>
      </w:r>
      <w:r w:rsidR="00AB6959">
        <w:rPr>
          <w:noProof/>
        </w:rPr>
        <w:t>17</w:t>
      </w:r>
      <w:r w:rsidR="004E0349">
        <w:fldChar w:fldCharType="end"/>
      </w:r>
      <w:r w:rsidR="004E0349">
        <w:rPr>
          <w:rFonts w:hint="eastAsia"/>
        </w:rPr>
        <w:t>、</w:t>
      </w:r>
      <w:r w:rsidR="004E0349">
        <w:fldChar w:fldCharType="begin"/>
      </w:r>
      <w:r w:rsidR="004E0349">
        <w:instrText xml:space="preserve"> REF _Ref175846337 \h </w:instrText>
      </w:r>
      <w:r w:rsidR="004E0349">
        <w:fldChar w:fldCharType="separate"/>
      </w:r>
      <w:r w:rsidR="00AB6959">
        <w:rPr>
          <w:noProof/>
        </w:rPr>
        <w:t>18</w:t>
      </w:r>
      <w:r w:rsidR="004E0349">
        <w:fldChar w:fldCharType="end"/>
      </w:r>
      <w:r w:rsidR="004E0349">
        <w:rPr>
          <w:rFonts w:hint="eastAsia"/>
        </w:rPr>
        <w:t>中，</w:t>
      </w:r>
      <m:oMath>
        <m:r>
          <w:rPr>
            <w:rFonts w:ascii="Cambria Math" w:hAnsi="Cambria Math" w:hint="eastAsia"/>
          </w:rPr>
          <m:t>X</m:t>
        </m:r>
      </m:oMath>
      <w:r w:rsidR="00297BD3" w:rsidRPr="00297BD3">
        <w:rPr>
          <w:rFonts w:hint="eastAsia"/>
        </w:rPr>
        <w:t>与</w:t>
      </w:r>
      <m:oMath>
        <m:r>
          <w:rPr>
            <w:rFonts w:ascii="Cambria Math" w:hAnsi="Cambria Math" w:hint="eastAsia"/>
          </w:rPr>
          <m:t>Y</m:t>
        </m:r>
      </m:oMath>
      <w:r w:rsidR="00297BD3" w:rsidRPr="00297BD3">
        <w:rPr>
          <w:rFonts w:hint="eastAsia"/>
        </w:rPr>
        <w:t>表示需要对比的两个图像，</w:t>
      </w:r>
      <m:oMath>
        <m:sSub>
          <m:sSubPr>
            <m:ctrlPr>
              <w:rPr>
                <w:rFonts w:ascii="Cambria Math" w:hAnsi="Cambria Math"/>
              </w:rPr>
            </m:ctrlPr>
          </m:sSubPr>
          <m:e>
            <m:r>
              <w:rPr>
                <w:rFonts w:ascii="Cambria Math" w:hAnsi="Cambria Math"/>
              </w:rPr>
              <m:t>μ</m:t>
            </m:r>
          </m:e>
          <m:sub>
            <m:r>
              <w:rPr>
                <w:rFonts w:ascii="Cambria Math" w:hAnsi="Cambria Math"/>
              </w:rPr>
              <m:t>X</m:t>
            </m:r>
          </m:sub>
        </m:sSub>
      </m:oMath>
      <w:r w:rsidR="00297BD3" w:rsidRPr="00297BD3">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Y</m:t>
            </m:r>
          </m:sub>
        </m:sSub>
      </m:oMath>
      <w:r w:rsidR="00297BD3" w:rsidRPr="00297BD3">
        <w:rPr>
          <w:rFonts w:hint="eastAsia"/>
        </w:rPr>
        <w:t>分别表示图像</w:t>
      </w:r>
      <m:oMath>
        <m:r>
          <w:rPr>
            <w:rFonts w:ascii="Cambria Math" w:hAnsi="Cambria Math" w:hint="eastAsia"/>
          </w:rPr>
          <m:t>X</m:t>
        </m:r>
      </m:oMath>
      <w:r w:rsidR="00297BD3" w:rsidRPr="00297BD3">
        <w:rPr>
          <w:rFonts w:hint="eastAsia"/>
        </w:rPr>
        <w:t>与</w:t>
      </w:r>
      <m:oMath>
        <m:r>
          <w:rPr>
            <w:rFonts w:ascii="Cambria Math" w:hAnsi="Cambria Math" w:hint="eastAsia"/>
          </w:rPr>
          <m:t>Y</m:t>
        </m:r>
      </m:oMath>
      <w:r w:rsidR="00297BD3" w:rsidRPr="00297BD3">
        <w:rPr>
          <w:rFonts w:hint="eastAsia"/>
        </w:rPr>
        <w:t>的均值，</w:t>
      </w:r>
      <m:oMath>
        <m:sSub>
          <m:sSubPr>
            <m:ctrlPr>
              <w:rPr>
                <w:rFonts w:ascii="Cambria Math" w:hAnsi="Cambria Math"/>
              </w:rPr>
            </m:ctrlPr>
          </m:sSubPr>
          <m:e>
            <m:r>
              <w:rPr>
                <w:rFonts w:ascii="Cambria Math" w:hAnsi="Cambria Math"/>
              </w:rPr>
              <m:t>σ</m:t>
            </m:r>
          </m:e>
          <m:sub>
            <m:r>
              <w:rPr>
                <w:rFonts w:ascii="Cambria Math" w:hAnsi="Cambria Math"/>
              </w:rPr>
              <m:t>X</m:t>
            </m:r>
          </m:sub>
        </m:sSub>
      </m:oMath>
      <w:r w:rsidR="00297BD3" w:rsidRPr="00297BD3">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Y</m:t>
            </m:r>
          </m:sub>
        </m:sSub>
      </m:oMath>
      <w:r w:rsidR="00297BD3" w:rsidRPr="00297BD3">
        <w:rPr>
          <w:rFonts w:hint="eastAsia"/>
        </w:rPr>
        <w:t>分别表示两个图像的</w:t>
      </w:r>
      <w:r w:rsidR="00462B2D">
        <w:rPr>
          <w:rFonts w:hint="eastAsia"/>
        </w:rPr>
        <w:t>标准</w:t>
      </w:r>
      <w:r w:rsidR="00297BD3" w:rsidRPr="00297BD3">
        <w:rPr>
          <w:rFonts w:hint="eastAsia"/>
        </w:rPr>
        <w:t>差，</w:t>
      </w:r>
      <m:oMath>
        <m:sSub>
          <m:sSubPr>
            <m:ctrlPr>
              <w:rPr>
                <w:rFonts w:ascii="Cambria Math" w:hAnsi="Cambria Math"/>
              </w:rPr>
            </m:ctrlPr>
          </m:sSubPr>
          <m:e>
            <m:r>
              <w:rPr>
                <w:rFonts w:ascii="Cambria Math" w:hAnsi="Cambria Math"/>
              </w:rPr>
              <m:t>σ</m:t>
            </m:r>
          </m:e>
          <m:sub>
            <m:r>
              <w:rPr>
                <w:rFonts w:ascii="Cambria Math" w:hAnsi="Cambria Math"/>
              </w:rPr>
              <m:t>XY</m:t>
            </m:r>
          </m:sub>
        </m:sSub>
      </m:oMath>
      <w:r w:rsidR="00297BD3" w:rsidRPr="00297BD3">
        <w:rPr>
          <w:rFonts w:hint="eastAsia"/>
        </w:rPr>
        <w:t>表述两个图像之间的协方差。</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00297BD3" w:rsidRPr="00297BD3">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sidR="00297BD3" w:rsidRPr="00297BD3">
        <w:rPr>
          <w:rFonts w:hint="eastAsia"/>
        </w:rPr>
        <w:t>、是用于防止分母为</w:t>
      </w:r>
      <w:r w:rsidR="00297BD3" w:rsidRPr="00297BD3">
        <w:rPr>
          <w:rFonts w:hint="eastAsia"/>
        </w:rPr>
        <w:t>0</w:t>
      </w:r>
      <w:r w:rsidR="00297BD3" w:rsidRPr="00297BD3">
        <w:rPr>
          <w:rFonts w:hint="eastAsia"/>
        </w:rPr>
        <w:t>的稳定常数。</w:t>
      </w:r>
      <w:r w:rsidR="00F6475F" w:rsidRPr="00F6475F">
        <w:rPr>
          <w:rFonts w:hint="eastAsia"/>
        </w:rPr>
        <w:t>最终的</w:t>
      </w:r>
      <w:r w:rsidR="00F6475F">
        <w:rPr>
          <w:rFonts w:hint="eastAsia"/>
        </w:rPr>
        <w:t>SSIM</w:t>
      </w:r>
      <w:r w:rsidR="00F6475F" w:rsidRPr="00F6475F">
        <w:rPr>
          <w:rFonts w:hint="eastAsia"/>
        </w:rPr>
        <w:t>公式是上述三个分量的乘积，</w:t>
      </w:r>
      <w:r w:rsidR="00BF43EE">
        <w:rPr>
          <w:rFonts w:hint="eastAsia"/>
        </w:rPr>
        <w:t>即</w:t>
      </w:r>
      <w:r w:rsidR="00F6475F" w:rsidRPr="00F6475F">
        <w:rPr>
          <w:rFonts w:hint="eastAsia"/>
        </w:rPr>
        <w:t>：</w:t>
      </w:r>
    </w:p>
    <w:p w14:paraId="3DC54D41" w14:textId="7A76E33C" w:rsidR="00BF43EE" w:rsidRPr="00F04A8D" w:rsidRDefault="00BF43EE" w:rsidP="00BF43EE">
      <w:pPr>
        <w:pStyle w:val="a3"/>
        <w:spacing w:after="156"/>
        <w:ind w:firstLine="420"/>
        <w:rPr>
          <w:vanish/>
          <w:specVanish/>
        </w:rPr>
      </w:pPr>
      <w:r>
        <w:lastRenderedPageBreak/>
        <w:tab/>
      </w:r>
      <m:oMath>
        <m:r>
          <m:rPr>
            <m:nor/>
          </m:rPr>
          <m:t>SSIM</m:t>
        </m:r>
        <m:r>
          <w:rPr>
            <w:rFonts w:ascii="Cambria Math" w:hAnsi="Cambria Math"/>
          </w:rPr>
          <m:t>(x,y)=l(X,Y)⋅c(X,Y)⋅s(X,Y)</m:t>
        </m:r>
      </m:oMath>
      <w:r w:rsidRPr="00BF43EE">
        <w:t xml:space="preserve"> </w:t>
      </w:r>
      <w:r>
        <w:tab/>
      </w:r>
    </w:p>
    <w:p w14:paraId="5BC78D92" w14:textId="59A5FFA4" w:rsidR="00F6475F" w:rsidRPr="00F6475F" w:rsidRDefault="00BF43EE" w:rsidP="00BF43EE">
      <w:pPr>
        <w:ind w:firstLineChars="200" w:firstLine="420"/>
      </w:pPr>
      <w:r>
        <w:fldChar w:fldCharType="begin"/>
      </w:r>
      <w:r>
        <w:instrText xml:space="preserve"> SEQ </w:instrText>
      </w:r>
      <w:r>
        <w:instrText>公式</w:instrText>
      </w:r>
      <w:r>
        <w:instrText xml:space="preserve"> \* ARABIC </w:instrText>
      </w:r>
      <w:r>
        <w:fldChar w:fldCharType="separate"/>
      </w:r>
      <w:r w:rsidR="00AB6959">
        <w:rPr>
          <w:noProof/>
        </w:rPr>
        <w:t>19</w:t>
      </w:r>
      <w:r>
        <w:fldChar w:fldCharType="end"/>
      </w:r>
    </w:p>
    <w:p w14:paraId="6D8AC3F7" w14:textId="59D8C44D" w:rsidR="005572F7" w:rsidRDefault="00A33C3D" w:rsidP="00587E94">
      <w:pPr>
        <w:pStyle w:val="2"/>
        <w:keepNext w:val="0"/>
        <w:keepLines w:val="0"/>
        <w:rPr>
          <w:rFonts w:hint="eastAsia"/>
        </w:rPr>
      </w:pPr>
      <w:r>
        <w:rPr>
          <w:rFonts w:hint="eastAsia"/>
        </w:rPr>
        <w:t>实验</w:t>
      </w:r>
      <w:r w:rsidR="005572F7">
        <w:rPr>
          <w:rFonts w:hint="eastAsia"/>
        </w:rPr>
        <w:t>环境设置</w:t>
      </w:r>
    </w:p>
    <w:p w14:paraId="23A40607" w14:textId="3C2494E0" w:rsidR="00D84F5F" w:rsidRDefault="001A5667" w:rsidP="00D84F5F">
      <w:pPr>
        <w:ind w:firstLineChars="200" w:firstLine="420"/>
      </w:pPr>
      <w:r>
        <w:rPr>
          <w:rFonts w:hint="eastAsia"/>
        </w:rPr>
        <w:t>对于</w:t>
      </w:r>
      <w:r>
        <w:rPr>
          <w:rFonts w:hint="eastAsia"/>
        </w:rPr>
        <w:t>RSSCN7</w:t>
      </w:r>
      <w:r>
        <w:rPr>
          <w:rFonts w:hint="eastAsia"/>
        </w:rPr>
        <w:t>数据集，</w:t>
      </w:r>
      <w:r w:rsidR="00605FD1">
        <w:rPr>
          <w:rFonts w:hint="eastAsia"/>
        </w:rPr>
        <w:t>本文</w:t>
      </w:r>
      <w:r w:rsidR="001F2851">
        <w:rPr>
          <w:rFonts w:hint="eastAsia"/>
        </w:rPr>
        <w:t>在</w:t>
      </w:r>
      <w:r w:rsidR="00605FD1">
        <w:rPr>
          <w:rFonts w:hint="eastAsia"/>
        </w:rPr>
        <w:t>一共</w:t>
      </w:r>
      <w:r w:rsidR="00605FD1">
        <w:rPr>
          <w:rFonts w:hint="eastAsia"/>
        </w:rPr>
        <w:t>7</w:t>
      </w:r>
      <w:r w:rsidR="00605FD1">
        <w:rPr>
          <w:rFonts w:hint="eastAsia"/>
        </w:rPr>
        <w:t>个类别、每个类别</w:t>
      </w:r>
      <w:r w:rsidR="00605FD1">
        <w:rPr>
          <w:rFonts w:hint="eastAsia"/>
        </w:rPr>
        <w:t>400</w:t>
      </w:r>
      <w:r w:rsidR="00605FD1">
        <w:rPr>
          <w:rFonts w:hint="eastAsia"/>
        </w:rPr>
        <w:t>张图像中</w:t>
      </w:r>
      <w:r w:rsidR="001F2851">
        <w:rPr>
          <w:rFonts w:hint="eastAsia"/>
        </w:rPr>
        <w:t>随机挑选每个类别各</w:t>
      </w:r>
      <w:r w:rsidR="001F2851">
        <w:rPr>
          <w:rFonts w:hint="eastAsia"/>
        </w:rPr>
        <w:t>200</w:t>
      </w:r>
      <w:r w:rsidR="001F2851">
        <w:rPr>
          <w:rFonts w:hint="eastAsia"/>
        </w:rPr>
        <w:t>张、共</w:t>
      </w:r>
      <w:r w:rsidR="00A00A31">
        <w:rPr>
          <w:rFonts w:hint="eastAsia"/>
        </w:rPr>
        <w:t>1400</w:t>
      </w:r>
      <w:r w:rsidR="00A00A31">
        <w:rPr>
          <w:rFonts w:hint="eastAsia"/>
        </w:rPr>
        <w:t>张</w:t>
      </w:r>
      <w:r w:rsidR="008D5714">
        <w:rPr>
          <w:rFonts w:hint="eastAsia"/>
        </w:rPr>
        <w:t>图像作为云雾生成基础数据，运用</w:t>
      </w:r>
      <w:r w:rsidR="008D5714">
        <w:fldChar w:fldCharType="begin"/>
      </w:r>
      <w:r w:rsidR="008D5714">
        <w:instrText xml:space="preserve"> </w:instrText>
      </w:r>
      <w:r w:rsidR="008D5714">
        <w:rPr>
          <w:rFonts w:hint="eastAsia"/>
        </w:rPr>
        <w:instrText>REF _Ref175843329 \r \h</w:instrText>
      </w:r>
      <w:r w:rsidR="008D5714">
        <w:instrText xml:space="preserve"> </w:instrText>
      </w:r>
      <w:r w:rsidR="008D5714">
        <w:fldChar w:fldCharType="separate"/>
      </w:r>
      <w:r w:rsidR="00AB6959">
        <w:t>3.1</w:t>
      </w:r>
      <w:r w:rsidR="008D5714">
        <w:fldChar w:fldCharType="end"/>
      </w:r>
      <w:r w:rsidR="008D5714">
        <w:rPr>
          <w:rFonts w:hint="eastAsia"/>
        </w:rPr>
        <w:t>中的云雾生成算法进行处理</w:t>
      </w:r>
      <w:r w:rsidR="0079074A">
        <w:rPr>
          <w:rFonts w:hint="eastAsia"/>
        </w:rPr>
        <w:t>，在云层叠加阶段，</w:t>
      </w:r>
      <w:r w:rsidR="00D404D4">
        <w:rPr>
          <w:rFonts w:hint="eastAsia"/>
        </w:rPr>
        <w:t>取</w:t>
      </w:r>
      <w:r w:rsidR="00137F95">
        <w:rPr>
          <w:rFonts w:hint="eastAsia"/>
        </w:rPr>
        <w:t>参数</w:t>
      </w:r>
      <m:oMath>
        <m:r>
          <w:rPr>
            <w:rFonts w:ascii="Cambria Math" w:hAnsi="Cambria Math" w:hint="eastAsia"/>
          </w:rPr>
          <m:t>k</m:t>
        </m:r>
      </m:oMath>
      <w:r w:rsidR="00137F95">
        <w:rPr>
          <w:rFonts w:hint="eastAsia"/>
        </w:rPr>
        <w:t>值为</w:t>
      </w:r>
      <w:r w:rsidR="00137F95">
        <w:rPr>
          <w:rFonts w:hint="eastAsia"/>
        </w:rPr>
        <w:t>2</w:t>
      </w:r>
      <w:r w:rsidR="00D404D4">
        <w:rPr>
          <w:rFonts w:hint="eastAsia"/>
        </w:rPr>
        <w:t>、</w:t>
      </w:r>
      <w:r w:rsidR="0079074A">
        <w:rPr>
          <w:rFonts w:hint="eastAsia"/>
        </w:rPr>
        <w:t>参数</w:t>
      </w:r>
      <m:oMath>
        <m:r>
          <w:rPr>
            <w:rFonts w:ascii="Cambria Math" w:hAnsi="Cambria Math" w:hint="eastAsia"/>
          </w:rPr>
          <m:t>c</m:t>
        </m:r>
      </m:oMath>
      <w:r w:rsidR="0079074A">
        <w:rPr>
          <w:rFonts w:hint="eastAsia"/>
        </w:rPr>
        <w:t>的值为</w:t>
      </w:r>
      <w:r w:rsidR="0079074A">
        <w:rPr>
          <w:rFonts w:hint="eastAsia"/>
        </w:rPr>
        <w:t>3</w:t>
      </w:r>
      <w:r w:rsidR="0079074A">
        <w:rPr>
          <w:rFonts w:hint="eastAsia"/>
        </w:rPr>
        <w:t>，</w:t>
      </w:r>
      <w:r w:rsidR="00D404D4">
        <w:rPr>
          <w:rFonts w:hint="eastAsia"/>
        </w:rPr>
        <w:t>以</w:t>
      </w:r>
      <w:r w:rsidR="0079074A">
        <w:rPr>
          <w:rFonts w:hint="eastAsia"/>
        </w:rPr>
        <w:t>生成较厚的</w:t>
      </w:r>
      <w:r w:rsidR="00485BC1">
        <w:rPr>
          <w:rFonts w:hint="eastAsia"/>
        </w:rPr>
        <w:t>云雾图像</w:t>
      </w:r>
      <w:r w:rsidR="008D5714">
        <w:rPr>
          <w:rFonts w:hint="eastAsia"/>
        </w:rPr>
        <w:t>，获得</w:t>
      </w:r>
      <w:r w:rsidR="008D5714">
        <w:rPr>
          <w:rFonts w:hint="eastAsia"/>
        </w:rPr>
        <w:t>1400</w:t>
      </w:r>
      <w:r w:rsidR="008D5714">
        <w:rPr>
          <w:rFonts w:hint="eastAsia"/>
        </w:rPr>
        <w:t>张来自</w:t>
      </w:r>
      <w:r w:rsidR="008D5714">
        <w:rPr>
          <w:rFonts w:hint="eastAsia"/>
        </w:rPr>
        <w:t>7</w:t>
      </w:r>
      <w:r w:rsidR="008D5714">
        <w:rPr>
          <w:rFonts w:hint="eastAsia"/>
        </w:rPr>
        <w:t>个类别的</w:t>
      </w:r>
      <w:r w:rsidR="00105F44">
        <w:rPr>
          <w:rFonts w:hint="eastAsia"/>
        </w:rPr>
        <w:t>厚云雾</w:t>
      </w:r>
      <w:r w:rsidR="003D6B1A">
        <w:rPr>
          <w:rFonts w:hint="eastAsia"/>
        </w:rPr>
        <w:t>光学遥感图像</w:t>
      </w:r>
      <w:r w:rsidR="004E76DD">
        <w:rPr>
          <w:rFonts w:hint="eastAsia"/>
        </w:rPr>
        <w:t>作为训练集</w:t>
      </w:r>
      <w:r w:rsidR="002412AD">
        <w:rPr>
          <w:rFonts w:hint="eastAsia"/>
        </w:rPr>
        <w:t>。</w:t>
      </w:r>
      <w:r w:rsidR="00FA0D96">
        <w:rPr>
          <w:rFonts w:hint="eastAsia"/>
        </w:rPr>
        <w:t>对于剩下的</w:t>
      </w:r>
      <w:r w:rsidR="00FA0D96">
        <w:rPr>
          <w:rFonts w:hint="eastAsia"/>
        </w:rPr>
        <w:t>1400</w:t>
      </w:r>
      <w:r w:rsidR="00FA0D96">
        <w:rPr>
          <w:rFonts w:hint="eastAsia"/>
        </w:rPr>
        <w:t>张来自</w:t>
      </w:r>
      <w:r w:rsidR="00FA0D96">
        <w:rPr>
          <w:rFonts w:hint="eastAsia"/>
        </w:rPr>
        <w:t>7</w:t>
      </w:r>
      <w:r w:rsidR="00FA0D96">
        <w:rPr>
          <w:rFonts w:hint="eastAsia"/>
        </w:rPr>
        <w:t>个类别的图像进行相同云雾添加处理，</w:t>
      </w:r>
      <w:r w:rsidR="004316F8">
        <w:rPr>
          <w:rFonts w:hint="eastAsia"/>
        </w:rPr>
        <w:t>作为验证集以验证</w:t>
      </w:r>
      <w:r w:rsidR="004316F8">
        <w:rPr>
          <w:rFonts w:hint="eastAsia"/>
        </w:rPr>
        <w:t>CUT</w:t>
      </w:r>
      <w:r w:rsidR="004316F8">
        <w:rPr>
          <w:rFonts w:hint="eastAsia"/>
        </w:rPr>
        <w:t>云雾去除网络的性能。</w:t>
      </w:r>
    </w:p>
    <w:p w14:paraId="39E2E9FC" w14:textId="735B1CEA" w:rsidR="00924823" w:rsidRPr="00D84F5F" w:rsidRDefault="00A04663" w:rsidP="00D84F5F">
      <w:pPr>
        <w:ind w:firstLineChars="200" w:firstLine="420"/>
      </w:pPr>
      <w:r>
        <w:rPr>
          <w:rFonts w:hint="eastAsia"/>
        </w:rPr>
        <w:t>本文</w:t>
      </w:r>
      <w:r w:rsidRPr="00924823">
        <w:rPr>
          <w:rFonts w:hint="eastAsia"/>
        </w:rPr>
        <w:t>采用</w:t>
      </w:r>
      <w:r w:rsidRPr="00924823">
        <w:rPr>
          <w:rFonts w:hint="eastAsia"/>
        </w:rPr>
        <w:t>Python 3.6</w:t>
      </w:r>
      <w:r w:rsidRPr="00924823">
        <w:rPr>
          <w:rFonts w:hint="eastAsia"/>
        </w:rPr>
        <w:t>和</w:t>
      </w:r>
      <w:proofErr w:type="spellStart"/>
      <w:r w:rsidRPr="00924823">
        <w:rPr>
          <w:rFonts w:hint="eastAsia"/>
        </w:rPr>
        <w:t>PyTorch</w:t>
      </w:r>
      <w:proofErr w:type="spellEnd"/>
      <w:r w:rsidRPr="00924823">
        <w:rPr>
          <w:rFonts w:hint="eastAsia"/>
        </w:rPr>
        <w:t xml:space="preserve"> 1.4.0</w:t>
      </w:r>
      <w:r w:rsidRPr="00924823">
        <w:rPr>
          <w:rFonts w:hint="eastAsia"/>
        </w:rPr>
        <w:t>作为基础环境</w:t>
      </w:r>
      <w:r w:rsidR="00924823">
        <w:rPr>
          <w:rFonts w:hint="eastAsia"/>
        </w:rPr>
        <w:t>，并</w:t>
      </w:r>
      <w:proofErr w:type="gramStart"/>
      <w:r w:rsidR="00924823">
        <w:rPr>
          <w:rFonts w:hint="eastAsia"/>
        </w:rPr>
        <w:t>使用使用</w:t>
      </w:r>
      <w:proofErr w:type="gramEnd"/>
      <w:r w:rsidR="00924823">
        <w:rPr>
          <w:rFonts w:hint="eastAsia"/>
        </w:rPr>
        <w:t>一张</w:t>
      </w:r>
      <w:r w:rsidR="00924823">
        <w:rPr>
          <w:rFonts w:hint="eastAsia"/>
        </w:rPr>
        <w:t>RTX2080ti</w:t>
      </w:r>
      <w:r w:rsidR="00924823" w:rsidRPr="00924823">
        <w:rPr>
          <w:rFonts w:hint="eastAsia"/>
        </w:rPr>
        <w:t>进行云雾去除模型的训练与测试，实验使用</w:t>
      </w:r>
      <w:proofErr w:type="spellStart"/>
      <w:r w:rsidR="00924823" w:rsidRPr="00924823">
        <w:rPr>
          <w:rFonts w:hint="eastAsia"/>
        </w:rPr>
        <w:t>ResNet</w:t>
      </w:r>
      <w:proofErr w:type="spellEnd"/>
      <w:r w:rsidR="000E5D23">
        <w:fldChar w:fldCharType="begin"/>
      </w:r>
      <w:r w:rsidR="00C93B2C">
        <w:instrText xml:space="preserve"> ADDIN ZOTERO_ITEM CSL_CITATION {"citationID":"hSRoPsHg","properties":{"formattedCitation":"\\super [16]\\nosupersub{}","plainCitation":"[16]","noteIndex":0},"citationItems":[{"id":105,"uris":["http://zotero.org/users/11229993/items/WMAJ5YRD"],"itemData":{"id":105,"type":"article","abstract":"We consider image transformation problems, where an input image is transformed into an output image. Recent methods for such problems typically train feed-forward convolutional neural networks using a \\emph{per-pixel} loss between the output and ground-truth images. Parallel work has shown that high-quality images can be generated by defining and optimizing \\emph{perceptual} loss functions based on high-level features extracted from pretrained networks. We combine the benefits of both approaches, and propose the use of perceptual loss functions for training feed-forward networks for image transformation tasks. We show results on image style transfer, where a feed-forward network is trained to solve the optimization problem proposed by Gatys et al in real-time. Compared to the optimization-based method, our network gives similar qualitative results but is three orders of magnitude faster. We also experiment with single-image super-resolution, where replacing a per-pixel loss with a perceptual loss gives visually pleasing results.","DOI":"10.48550/arXiv.1603.08155","note":"arXiv:1603.08155 [cs]","number":"arXiv:1603.08155","publisher":"arXiv","source":"arXiv.org","title":"Perceptual Losses for Real-Time Style Transfer and Super-Resolution","URL":"http://arxiv.org/abs/1603.08155","author":[{"family":"Johnson","given":"Justin"},{"family":"Alahi","given":"Alexandre"},{"family":"Fei-Fei","given":"Li"}],"accessed":{"date-parts":[["2023",4,10]]},"issued":{"date-parts":[["2016",3,26]]},"citation-key":"johnsonPerceptualLossesRealTime2016"}}],"schema":"https://github.com/citation-style-language/schema/raw/master/csl-citation.json"} </w:instrText>
      </w:r>
      <w:r w:rsidR="000E5D23">
        <w:fldChar w:fldCharType="separate"/>
      </w:r>
      <w:r w:rsidR="000E5D23" w:rsidRPr="000E5D23">
        <w:rPr>
          <w:rFonts w:cs="Times New Roman"/>
          <w:kern w:val="0"/>
          <w:szCs w:val="24"/>
          <w:vertAlign w:val="superscript"/>
        </w:rPr>
        <w:t>[16]</w:t>
      </w:r>
      <w:r w:rsidR="000E5D23">
        <w:fldChar w:fldCharType="end"/>
      </w:r>
      <w:r w:rsidR="00924823" w:rsidRPr="00924823">
        <w:rPr>
          <w:rFonts w:hint="eastAsia"/>
        </w:rPr>
        <w:t>作为</w:t>
      </w:r>
      <w:r w:rsidR="00924823">
        <w:rPr>
          <w:rFonts w:hint="eastAsia"/>
        </w:rPr>
        <w:t>CUT</w:t>
      </w:r>
      <w:r w:rsidR="00924823">
        <w:rPr>
          <w:rFonts w:hint="eastAsia"/>
        </w:rPr>
        <w:t>的</w:t>
      </w:r>
      <w:r w:rsidR="00924823" w:rsidRPr="00924823">
        <w:rPr>
          <w:rFonts w:hint="eastAsia"/>
        </w:rPr>
        <w:t>生成器网络，架构为</w:t>
      </w:r>
      <w:r w:rsidR="00924823" w:rsidRPr="00924823">
        <w:rPr>
          <w:rFonts w:hint="eastAsia"/>
        </w:rPr>
        <w:t>9</w:t>
      </w:r>
      <w:r w:rsidR="00924823" w:rsidRPr="00924823">
        <w:rPr>
          <w:rFonts w:hint="eastAsia"/>
        </w:rPr>
        <w:t>个残差块的</w:t>
      </w:r>
      <w:proofErr w:type="spellStart"/>
      <w:r w:rsidR="00924823" w:rsidRPr="00924823">
        <w:rPr>
          <w:rFonts w:hint="eastAsia"/>
        </w:rPr>
        <w:t>ResNet</w:t>
      </w:r>
      <w:proofErr w:type="spellEnd"/>
      <w:r w:rsidR="00924823" w:rsidRPr="00924823">
        <w:rPr>
          <w:rFonts w:hint="eastAsia"/>
        </w:rPr>
        <w:t>，</w:t>
      </w:r>
      <w:proofErr w:type="gramStart"/>
      <w:r w:rsidR="00924823" w:rsidRPr="00924823">
        <w:rPr>
          <w:rFonts w:hint="eastAsia"/>
        </w:rPr>
        <w:t>判别器网络</w:t>
      </w:r>
      <w:proofErr w:type="gramEnd"/>
      <w:r w:rsidR="00924823" w:rsidRPr="00924823">
        <w:rPr>
          <w:rFonts w:hint="eastAsia"/>
        </w:rPr>
        <w:t>则采用基本的</w:t>
      </w:r>
      <w:proofErr w:type="spellStart"/>
      <w:r w:rsidR="00924823" w:rsidRPr="00924823">
        <w:rPr>
          <w:rFonts w:hint="eastAsia"/>
        </w:rPr>
        <w:t>PatchGAN</w:t>
      </w:r>
      <w:proofErr w:type="spellEnd"/>
      <w:r w:rsidR="00924823" w:rsidRPr="00924823">
        <w:rPr>
          <w:rFonts w:hint="eastAsia"/>
        </w:rPr>
        <w:t>架构，包含</w:t>
      </w:r>
      <w:r w:rsidR="00924823" w:rsidRPr="00924823">
        <w:rPr>
          <w:rFonts w:hint="eastAsia"/>
        </w:rPr>
        <w:t>3</w:t>
      </w:r>
      <w:r w:rsidR="00924823" w:rsidRPr="00924823">
        <w:rPr>
          <w:rFonts w:hint="eastAsia"/>
        </w:rPr>
        <w:t>层卷积层，特征网络使用多层感知器采样，特征通道</w:t>
      </w:r>
      <w:proofErr w:type="gramStart"/>
      <w:r w:rsidR="00924823" w:rsidRPr="00924823">
        <w:rPr>
          <w:rFonts w:hint="eastAsia"/>
        </w:rPr>
        <w:t>数设置</w:t>
      </w:r>
      <w:proofErr w:type="gramEnd"/>
      <w:r w:rsidR="00924823" w:rsidRPr="00924823">
        <w:rPr>
          <w:rFonts w:hint="eastAsia"/>
        </w:rPr>
        <w:t>为</w:t>
      </w:r>
      <w:r w:rsidR="00924823" w:rsidRPr="00924823">
        <w:rPr>
          <w:rFonts w:hint="eastAsia"/>
        </w:rPr>
        <w:t>256</w:t>
      </w:r>
      <w:r w:rsidR="00924823" w:rsidRPr="00924823">
        <w:rPr>
          <w:rFonts w:hint="eastAsia"/>
        </w:rPr>
        <w:t>。训练配置方面，批量大小设置为</w:t>
      </w:r>
      <w:r w:rsidR="00924823" w:rsidRPr="00924823">
        <w:rPr>
          <w:rFonts w:hint="eastAsia"/>
        </w:rPr>
        <w:t>1</w:t>
      </w:r>
      <w:r w:rsidR="00924823" w:rsidRPr="00924823">
        <w:rPr>
          <w:rFonts w:hint="eastAsia"/>
        </w:rPr>
        <w:t>，初始学习率为</w:t>
      </w:r>
      <w:r w:rsidR="00924823" w:rsidRPr="00924823">
        <w:rPr>
          <w:rFonts w:hint="eastAsia"/>
        </w:rPr>
        <w:t>0.0002</w:t>
      </w:r>
      <w:r w:rsidR="00924823" w:rsidRPr="00924823">
        <w:rPr>
          <w:rFonts w:hint="eastAsia"/>
        </w:rPr>
        <w:t>，并采用线性衰减策略，在前</w:t>
      </w:r>
      <w:r w:rsidR="00924823" w:rsidRPr="00924823">
        <w:rPr>
          <w:rFonts w:hint="eastAsia"/>
        </w:rPr>
        <w:t>200</w:t>
      </w:r>
      <w:r w:rsidR="00924823" w:rsidRPr="00924823">
        <w:rPr>
          <w:rFonts w:hint="eastAsia"/>
        </w:rPr>
        <w:t>个</w:t>
      </w:r>
      <w:r w:rsidR="00924823" w:rsidRPr="00924823">
        <w:rPr>
          <w:rFonts w:hint="eastAsia"/>
        </w:rPr>
        <w:t>epoch</w:t>
      </w:r>
      <w:r w:rsidR="00924823" w:rsidRPr="00924823">
        <w:rPr>
          <w:rFonts w:hint="eastAsia"/>
        </w:rPr>
        <w:t>保持初始学习率不变，接下来的</w:t>
      </w:r>
      <w:r w:rsidR="00924823" w:rsidRPr="00924823">
        <w:rPr>
          <w:rFonts w:hint="eastAsia"/>
        </w:rPr>
        <w:t>200</w:t>
      </w:r>
      <w:r w:rsidR="00924823" w:rsidRPr="00924823">
        <w:rPr>
          <w:rFonts w:hint="eastAsia"/>
        </w:rPr>
        <w:t>个</w:t>
      </w:r>
      <w:r w:rsidR="00924823" w:rsidRPr="00924823">
        <w:rPr>
          <w:rFonts w:hint="eastAsia"/>
        </w:rPr>
        <w:t>epoch</w:t>
      </w:r>
      <w:r w:rsidR="00924823" w:rsidRPr="00924823">
        <w:rPr>
          <w:rFonts w:hint="eastAsia"/>
        </w:rPr>
        <w:t>逐渐减少学习率。</w:t>
      </w:r>
      <w:r w:rsidR="0058761A" w:rsidRPr="00924823">
        <w:rPr>
          <w:rFonts w:hint="eastAsia"/>
        </w:rPr>
        <w:t>选择</w:t>
      </w:r>
      <w:r w:rsidR="0058761A" w:rsidRPr="00924823">
        <w:rPr>
          <w:rFonts w:hint="eastAsia"/>
        </w:rPr>
        <w:t>Adam</w:t>
      </w:r>
      <w:r w:rsidR="0058761A">
        <w:rPr>
          <w:rFonts w:hint="eastAsia"/>
        </w:rPr>
        <w:t>作为</w:t>
      </w:r>
      <w:r w:rsidR="000E5D23">
        <w:rPr>
          <w:rFonts w:hint="eastAsia"/>
        </w:rPr>
        <w:t>学习率</w:t>
      </w:r>
      <w:r w:rsidR="00924823" w:rsidRPr="00924823">
        <w:rPr>
          <w:rFonts w:hint="eastAsia"/>
        </w:rPr>
        <w:t>优化器，参数设置为</w:t>
      </w:r>
      <w:r w:rsidR="00924823" w:rsidRPr="00924823">
        <w:rPr>
          <w:rFonts w:hint="eastAsia"/>
        </w:rPr>
        <w:t>beta1=0.5</w:t>
      </w:r>
      <w:r w:rsidR="00924823" w:rsidRPr="00924823">
        <w:rPr>
          <w:rFonts w:hint="eastAsia"/>
        </w:rPr>
        <w:t>和</w:t>
      </w:r>
      <w:r w:rsidR="00924823" w:rsidRPr="00924823">
        <w:rPr>
          <w:rFonts w:hint="eastAsia"/>
        </w:rPr>
        <w:t>beta2=0.999</w:t>
      </w:r>
      <w:r w:rsidR="00924823" w:rsidRPr="00924823">
        <w:rPr>
          <w:rFonts w:hint="eastAsia"/>
        </w:rPr>
        <w:t>。输入图像在训练前调整为</w:t>
      </w:r>
      <w:r w:rsidR="00924823" w:rsidRPr="00924823">
        <w:rPr>
          <w:rFonts w:hint="eastAsia"/>
        </w:rPr>
        <w:t>286</w:t>
      </w:r>
      <w:r w:rsidR="00924823" w:rsidRPr="00924823">
        <w:rPr>
          <w:rFonts w:hint="eastAsia"/>
        </w:rPr>
        <w:t>×</w:t>
      </w:r>
      <w:r w:rsidR="00924823" w:rsidRPr="00924823">
        <w:rPr>
          <w:rFonts w:hint="eastAsia"/>
        </w:rPr>
        <w:t>286</w:t>
      </w:r>
      <w:r w:rsidR="00924823" w:rsidRPr="00924823">
        <w:rPr>
          <w:rFonts w:hint="eastAsia"/>
        </w:rPr>
        <w:t>像素，并裁剪为</w:t>
      </w:r>
      <w:r w:rsidR="00924823" w:rsidRPr="00924823">
        <w:rPr>
          <w:rFonts w:hint="eastAsia"/>
        </w:rPr>
        <w:t>256</w:t>
      </w:r>
      <w:r w:rsidR="00924823" w:rsidRPr="00924823">
        <w:rPr>
          <w:rFonts w:hint="eastAsia"/>
        </w:rPr>
        <w:t>×</w:t>
      </w:r>
      <w:r w:rsidR="00924823" w:rsidRPr="00924823">
        <w:rPr>
          <w:rFonts w:hint="eastAsia"/>
        </w:rPr>
        <w:t>256</w:t>
      </w:r>
      <w:r w:rsidR="00924823" w:rsidRPr="00924823">
        <w:rPr>
          <w:rFonts w:hint="eastAsia"/>
        </w:rPr>
        <w:t>像素，正则</w:t>
      </w:r>
      <w:proofErr w:type="gramStart"/>
      <w:r w:rsidR="00924823" w:rsidRPr="00924823">
        <w:rPr>
          <w:rFonts w:hint="eastAsia"/>
        </w:rPr>
        <w:t>化采用</w:t>
      </w:r>
      <w:proofErr w:type="gramEnd"/>
      <w:r w:rsidR="00924823" w:rsidRPr="00924823">
        <w:rPr>
          <w:rFonts w:hint="eastAsia"/>
        </w:rPr>
        <w:t>Xavier</w:t>
      </w:r>
      <w:r w:rsidR="00924823" w:rsidRPr="00924823">
        <w:rPr>
          <w:rFonts w:hint="eastAsia"/>
        </w:rPr>
        <w:t>初始化方法，增益设置为</w:t>
      </w:r>
      <w:r w:rsidR="00924823" w:rsidRPr="00924823">
        <w:rPr>
          <w:rFonts w:hint="eastAsia"/>
        </w:rPr>
        <w:t>0.02</w:t>
      </w:r>
      <w:r w:rsidR="00924823" w:rsidRPr="00924823">
        <w:rPr>
          <w:rFonts w:hint="eastAsia"/>
        </w:rPr>
        <w:t>。本实验使用单个</w:t>
      </w:r>
      <w:r w:rsidR="00BD55C8">
        <w:rPr>
          <w:rFonts w:hint="eastAsia"/>
        </w:rPr>
        <w:t>2080ti</w:t>
      </w:r>
      <w:r w:rsidR="00924823" w:rsidRPr="00924823">
        <w:rPr>
          <w:rFonts w:hint="eastAsia"/>
        </w:rPr>
        <w:t>GPU</w:t>
      </w:r>
      <w:r w:rsidR="00924823" w:rsidRPr="00924823">
        <w:rPr>
          <w:rFonts w:hint="eastAsia"/>
        </w:rPr>
        <w:t>进行计算加速，数据加载时使用</w:t>
      </w:r>
      <w:r w:rsidR="00924823" w:rsidRPr="00924823">
        <w:rPr>
          <w:rFonts w:hint="eastAsia"/>
        </w:rPr>
        <w:t>4</w:t>
      </w:r>
      <w:r w:rsidR="00924823" w:rsidRPr="00924823">
        <w:rPr>
          <w:rFonts w:hint="eastAsia"/>
        </w:rPr>
        <w:t>个线程。为了监控训练过程，日志每</w:t>
      </w:r>
      <w:r w:rsidR="00924823" w:rsidRPr="00924823">
        <w:rPr>
          <w:rFonts w:hint="eastAsia"/>
        </w:rPr>
        <w:t>100</w:t>
      </w:r>
      <w:r w:rsidR="00924823" w:rsidRPr="00924823">
        <w:rPr>
          <w:rFonts w:hint="eastAsia"/>
        </w:rPr>
        <w:t>次迭代输出一次；模型保存频率为每</w:t>
      </w:r>
      <w:r w:rsidR="00924823" w:rsidRPr="00924823">
        <w:rPr>
          <w:rFonts w:hint="eastAsia"/>
        </w:rPr>
        <w:t>5</w:t>
      </w:r>
      <w:r w:rsidR="00924823" w:rsidRPr="00924823">
        <w:rPr>
          <w:rFonts w:hint="eastAsia"/>
        </w:rPr>
        <w:t>个</w:t>
      </w:r>
      <w:r w:rsidR="00924823" w:rsidRPr="00924823">
        <w:rPr>
          <w:rFonts w:hint="eastAsia"/>
        </w:rPr>
        <w:t>epoch</w:t>
      </w:r>
      <w:r w:rsidR="00924823" w:rsidRPr="00924823">
        <w:rPr>
          <w:rFonts w:hint="eastAsia"/>
        </w:rPr>
        <w:t>保存一次，每</w:t>
      </w:r>
      <w:r w:rsidR="00924823" w:rsidRPr="00924823">
        <w:rPr>
          <w:rFonts w:hint="eastAsia"/>
        </w:rPr>
        <w:t>5000</w:t>
      </w:r>
      <w:r w:rsidR="00924823" w:rsidRPr="00924823">
        <w:rPr>
          <w:rFonts w:hint="eastAsia"/>
        </w:rPr>
        <w:t>次迭代后保存最新模型</w:t>
      </w:r>
      <w:r w:rsidR="00CB0E91">
        <w:rPr>
          <w:rFonts w:hint="eastAsia"/>
        </w:rPr>
        <w:t>，一共训练</w:t>
      </w:r>
      <w:r w:rsidR="00CB0E91">
        <w:rPr>
          <w:rFonts w:hint="eastAsia"/>
        </w:rPr>
        <w:t>400</w:t>
      </w:r>
      <w:r w:rsidR="00CB0E91">
        <w:rPr>
          <w:rFonts w:hint="eastAsia"/>
        </w:rPr>
        <w:t>个</w:t>
      </w:r>
      <w:r w:rsidR="00CB0E91">
        <w:rPr>
          <w:rFonts w:hint="eastAsia"/>
        </w:rPr>
        <w:t>epoch</w:t>
      </w:r>
      <w:r w:rsidR="00924823" w:rsidRPr="00924823">
        <w:rPr>
          <w:rFonts w:hint="eastAsia"/>
        </w:rPr>
        <w:t>。</w:t>
      </w:r>
    </w:p>
    <w:p w14:paraId="5B185586" w14:textId="7A43A464" w:rsidR="00A00847" w:rsidRDefault="00587E94" w:rsidP="00587E94">
      <w:pPr>
        <w:pStyle w:val="2"/>
        <w:keepNext w:val="0"/>
        <w:keepLines w:val="0"/>
      </w:pPr>
      <w:r>
        <w:rPr>
          <w:rFonts w:hint="eastAsia"/>
        </w:rPr>
        <w:t>云雾生成</w:t>
      </w:r>
      <w:r w:rsidR="0075627B">
        <w:rPr>
          <w:rFonts w:hint="eastAsia"/>
        </w:rPr>
        <w:t>结果展示</w:t>
      </w:r>
    </w:p>
    <w:p w14:paraId="2A8476B1" w14:textId="016929D8" w:rsidR="0044608D" w:rsidRDefault="0044608D" w:rsidP="006F79CD">
      <w:pPr>
        <w:ind w:firstLineChars="200" w:firstLine="420"/>
        <w:rPr>
          <w:rFonts w:hint="eastAsia"/>
        </w:rPr>
      </w:pPr>
      <w:r>
        <w:rPr>
          <w:rFonts w:hint="eastAsia"/>
        </w:rPr>
        <w:t>本部</w:t>
      </w:r>
      <w:proofErr w:type="gramStart"/>
      <w:r>
        <w:rPr>
          <w:rFonts w:hint="eastAsia"/>
        </w:rPr>
        <w:t>分展示</w:t>
      </w:r>
      <w:proofErr w:type="gramEnd"/>
      <w:r>
        <w:rPr>
          <w:rFonts w:hint="eastAsia"/>
        </w:rPr>
        <w:t>了基于</w:t>
      </w:r>
      <w:r>
        <w:rPr>
          <w:rFonts w:hint="eastAsia"/>
        </w:rPr>
        <w:t>RSSCN7</w:t>
      </w:r>
      <w:r>
        <w:rPr>
          <w:rFonts w:hint="eastAsia"/>
        </w:rPr>
        <w:t>数据集、使用</w:t>
      </w:r>
      <w:r>
        <w:fldChar w:fldCharType="begin"/>
      </w:r>
      <w:r>
        <w:instrText xml:space="preserve"> </w:instrText>
      </w:r>
      <w:r>
        <w:rPr>
          <w:rFonts w:hint="eastAsia"/>
        </w:rPr>
        <w:instrText>REF _Ref175843329 \r \h</w:instrText>
      </w:r>
      <w:r>
        <w:instrText xml:space="preserve"> </w:instrText>
      </w:r>
      <w:r>
        <w:fldChar w:fldCharType="separate"/>
      </w:r>
      <w:r w:rsidR="00AB6959">
        <w:t>3.1</w:t>
      </w:r>
      <w:r>
        <w:fldChar w:fldCharType="end"/>
      </w:r>
      <w:r>
        <w:rPr>
          <w:rFonts w:hint="eastAsia"/>
        </w:rPr>
        <w:t>节中所描述的云雾生成算法生成的部分云雾图像。为全面评估和展示算法在不同地形下的云雾生成效果，本文选择了</w:t>
      </w:r>
      <w:r>
        <w:rPr>
          <w:rFonts w:hint="eastAsia"/>
        </w:rPr>
        <w:t>RSSCN7</w:t>
      </w:r>
      <w:r>
        <w:rPr>
          <w:rFonts w:hint="eastAsia"/>
        </w:rPr>
        <w:t>数据集中包含的全部</w:t>
      </w:r>
      <w:r>
        <w:rPr>
          <w:rFonts w:hint="eastAsia"/>
        </w:rPr>
        <w:t>7</w:t>
      </w:r>
      <w:r>
        <w:rPr>
          <w:rFonts w:hint="eastAsia"/>
        </w:rPr>
        <w:t>种地形类型。</w:t>
      </w:r>
      <w:r w:rsidR="006F79CD" w:rsidRPr="006F79CD">
        <w:rPr>
          <w:rFonts w:hint="eastAsia"/>
        </w:rPr>
        <w:t>在固定参数</w:t>
      </w:r>
      <m:oMath>
        <m:r>
          <w:rPr>
            <w:rFonts w:ascii="Cambria Math" w:hAnsi="Cambria Math" w:hint="eastAsia"/>
          </w:rPr>
          <m:t>k=2</m:t>
        </m:r>
      </m:oMath>
      <w:r w:rsidR="006F79CD" w:rsidRPr="006F79CD">
        <w:rPr>
          <w:rFonts w:hint="eastAsia"/>
        </w:rPr>
        <w:t>的前提下，通过调整参数</w:t>
      </w:r>
      <m:oMath>
        <m:r>
          <w:rPr>
            <w:rFonts w:ascii="Cambria Math" w:hAnsi="Cambria Math" w:hint="eastAsia"/>
          </w:rPr>
          <m:t>c</m:t>
        </m:r>
      </m:oMath>
      <w:r w:rsidR="006F79CD" w:rsidRPr="006F79CD">
        <w:rPr>
          <w:rFonts w:hint="eastAsia"/>
        </w:rPr>
        <w:t>的值，生成了不同厚度的云层，分别对应簿云、厚云和极厚云层，其中</w:t>
      </w:r>
      <w:r w:rsidR="006F79CD" w:rsidRPr="006F79CD">
        <w:rPr>
          <w:rFonts w:hint="eastAsia"/>
        </w:rPr>
        <w:t>c</w:t>
      </w:r>
      <w:r w:rsidR="006F79CD" w:rsidRPr="006F79CD">
        <w:rPr>
          <w:rFonts w:hint="eastAsia"/>
        </w:rPr>
        <w:t>的取值范围为</w:t>
      </w:r>
      <m:oMath>
        <m:r>
          <w:rPr>
            <w:rFonts w:ascii="Cambria Math" w:hAnsi="Cambria Math" w:hint="eastAsia"/>
          </w:rPr>
          <m:t>{1,2,3}</m:t>
        </m:r>
      </m:oMath>
      <w:r w:rsidR="006F79CD" w:rsidRPr="006F79CD">
        <w:rPr>
          <w:rFonts w:hint="eastAsia"/>
        </w:rPr>
        <w:t>。为了清晰地展示不同厚度云层对图像的影响，本部分中选取了</w:t>
      </w:r>
      <w:r w:rsidR="006F79CD" w:rsidRPr="006F79CD">
        <w:rPr>
          <w:rFonts w:hint="eastAsia"/>
        </w:rPr>
        <w:t>28</w:t>
      </w:r>
      <w:r w:rsidR="006F79CD" w:rsidRPr="006F79CD">
        <w:rPr>
          <w:rFonts w:hint="eastAsia"/>
        </w:rPr>
        <w:t>张图像进行展示</w:t>
      </w:r>
      <w:r>
        <w:rPr>
          <w:rFonts w:hint="eastAsia"/>
        </w:rPr>
        <w:t>。</w:t>
      </w:r>
    </w:p>
    <w:p w14:paraId="075A2148" w14:textId="7E17A876" w:rsidR="0044608D" w:rsidRDefault="0044608D" w:rsidP="006F79CD">
      <w:pPr>
        <w:ind w:firstLineChars="200" w:firstLine="420"/>
        <w:rPr>
          <w:rFonts w:hint="eastAsia"/>
        </w:rPr>
      </w:pPr>
      <w:r>
        <w:rPr>
          <w:rFonts w:hint="eastAsia"/>
        </w:rPr>
        <w:t>在</w:t>
      </w:r>
      <w:r w:rsidR="005F4EF9">
        <w:fldChar w:fldCharType="begin"/>
      </w:r>
      <w:r w:rsidR="005F4EF9">
        <w:instrText xml:space="preserve"> </w:instrText>
      </w:r>
      <w:r w:rsidR="005F4EF9">
        <w:rPr>
          <w:rFonts w:hint="eastAsia"/>
        </w:rPr>
        <w:instrText>REF _Ref175909700 \h</w:instrText>
      </w:r>
      <w:r w:rsidR="005F4EF9">
        <w:instrText xml:space="preserve"> </w:instrText>
      </w:r>
      <w:r w:rsidR="005F4EF9">
        <w:fldChar w:fldCharType="separate"/>
      </w:r>
      <w:r w:rsidR="00AB6959" w:rsidRPr="00D819BB">
        <w:rPr>
          <w:rFonts w:ascii="宋体" w:hAnsi="宋体" w:hint="eastAsia"/>
        </w:rPr>
        <w:t>图</w:t>
      </w:r>
      <w:r w:rsidR="00AB6959">
        <w:rPr>
          <w:rFonts w:ascii="宋体" w:hAnsi="宋体" w:hint="eastAsia"/>
          <w:noProof/>
        </w:rPr>
        <w:t>2</w:t>
      </w:r>
      <w:r w:rsidR="005F4EF9">
        <w:fldChar w:fldCharType="end"/>
      </w:r>
      <w:r>
        <w:rPr>
          <w:rFonts w:hint="eastAsia"/>
        </w:rPr>
        <w:t>中，每列代表同一种</w:t>
      </w:r>
      <w:r>
        <w:rPr>
          <w:rFonts w:hint="eastAsia"/>
        </w:rPr>
        <w:t>RSSCN7</w:t>
      </w:r>
      <w:r>
        <w:rPr>
          <w:rFonts w:hint="eastAsia"/>
        </w:rPr>
        <w:t>中的地形类别，分别为绿地（</w:t>
      </w:r>
      <w:r>
        <w:rPr>
          <w:rFonts w:hint="eastAsia"/>
        </w:rPr>
        <w:t>Grass</w:t>
      </w:r>
      <w:r>
        <w:rPr>
          <w:rFonts w:hint="eastAsia"/>
        </w:rPr>
        <w:t>）、田地（</w:t>
      </w:r>
      <w:r>
        <w:rPr>
          <w:rFonts w:hint="eastAsia"/>
        </w:rPr>
        <w:t>Field</w:t>
      </w:r>
      <w:r>
        <w:rPr>
          <w:rFonts w:hint="eastAsia"/>
        </w:rPr>
        <w:t>）、工业用地（</w:t>
      </w:r>
      <w:r>
        <w:rPr>
          <w:rFonts w:hint="eastAsia"/>
        </w:rPr>
        <w:t>Industry</w:t>
      </w:r>
      <w:r>
        <w:rPr>
          <w:rFonts w:hint="eastAsia"/>
        </w:rPr>
        <w:t>）、湖泊（</w:t>
      </w:r>
      <w:r>
        <w:rPr>
          <w:rFonts w:hint="eastAsia"/>
        </w:rPr>
        <w:t>Lake</w:t>
      </w:r>
      <w:r>
        <w:rPr>
          <w:rFonts w:hint="eastAsia"/>
        </w:rPr>
        <w:t>）、森林（</w:t>
      </w:r>
      <w:r>
        <w:rPr>
          <w:rFonts w:hint="eastAsia"/>
        </w:rPr>
        <w:t>Forest</w:t>
      </w:r>
      <w:r>
        <w:rPr>
          <w:rFonts w:hint="eastAsia"/>
        </w:rPr>
        <w:t>）、居民区（</w:t>
      </w:r>
      <w:r>
        <w:rPr>
          <w:rFonts w:hint="eastAsia"/>
        </w:rPr>
        <w:t>Resident</w:t>
      </w:r>
      <w:r>
        <w:rPr>
          <w:rFonts w:hint="eastAsia"/>
        </w:rPr>
        <w:t>）、停车场（</w:t>
      </w:r>
      <w:r>
        <w:rPr>
          <w:rFonts w:hint="eastAsia"/>
        </w:rPr>
        <w:t>Parking</w:t>
      </w:r>
      <w:r>
        <w:rPr>
          <w:rFonts w:hint="eastAsia"/>
        </w:rPr>
        <w:t>）。每一列中的图像从左到右依次展示这些地形类别在云雾生成算法作用下的效果。从上至下，</w:t>
      </w:r>
      <w:r w:rsidR="005031B1" w:rsidRPr="005031B1">
        <w:rPr>
          <w:rFonts w:hint="eastAsia"/>
        </w:rPr>
        <w:t>每行图像分别对应不同的云层厚度：第一行展示了使用</w:t>
      </w:r>
      <m:oMath>
        <m:r>
          <w:rPr>
            <w:rFonts w:ascii="Cambria Math" w:hAnsi="Cambria Math" w:hint="eastAsia"/>
          </w:rPr>
          <m:t>c=1</m:t>
        </m:r>
      </m:oMath>
      <w:r w:rsidR="005031B1" w:rsidRPr="005031B1">
        <w:rPr>
          <w:rFonts w:hint="eastAsia"/>
        </w:rPr>
        <w:t>时生成的薄云图像，第二行展示了使用</w:t>
      </w:r>
      <m:oMath>
        <m:r>
          <w:rPr>
            <w:rFonts w:ascii="Cambria Math" w:hAnsi="Cambria Math" w:hint="eastAsia"/>
          </w:rPr>
          <m:t>c=2</m:t>
        </m:r>
      </m:oMath>
      <w:r w:rsidR="005031B1" w:rsidRPr="005031B1">
        <w:rPr>
          <w:rFonts w:hint="eastAsia"/>
        </w:rPr>
        <w:t>时生成的厚云图像，而第三行则展示了使用</w:t>
      </w:r>
      <m:oMath>
        <m:r>
          <w:rPr>
            <w:rFonts w:ascii="Cambria Math" w:hAnsi="Cambria Math" w:hint="eastAsia"/>
          </w:rPr>
          <m:t>c=3</m:t>
        </m:r>
      </m:oMath>
      <w:r w:rsidR="005031B1" w:rsidRPr="005031B1">
        <w:rPr>
          <w:rFonts w:hint="eastAsia"/>
        </w:rPr>
        <w:t>时生成的极厚云图像</w:t>
      </w:r>
      <w:r>
        <w:rPr>
          <w:rFonts w:hint="eastAsia"/>
        </w:rPr>
        <w:t>。</w:t>
      </w:r>
      <w:r w:rsidR="00E80835">
        <w:rPr>
          <w:rFonts w:hint="eastAsia"/>
        </w:rPr>
        <w:t>由于每次生成的云雾是随机的，所以以不同的参数</w:t>
      </w:r>
      <m:oMath>
        <m:r>
          <w:rPr>
            <w:rFonts w:ascii="Cambria Math" w:hAnsi="Cambria Math" w:hint="eastAsia"/>
          </w:rPr>
          <m:t>c</m:t>
        </m:r>
      </m:oMath>
      <w:r w:rsidR="00E80835">
        <w:rPr>
          <w:rFonts w:hint="eastAsia"/>
        </w:rPr>
        <w:t>生成的云雾形状存在一定差别。</w:t>
      </w:r>
    </w:p>
    <w:p w14:paraId="47A86CE6" w14:textId="3AD07F54" w:rsidR="007D0F9F" w:rsidRDefault="005F4EF9" w:rsidP="007D0F9F">
      <w:pPr>
        <w:ind w:firstLineChars="200" w:firstLine="420"/>
      </w:pPr>
      <w:r>
        <w:fldChar w:fldCharType="begin"/>
      </w:r>
      <w:r>
        <w:instrText xml:space="preserve"> </w:instrText>
      </w:r>
      <w:r>
        <w:rPr>
          <w:rFonts w:hint="eastAsia"/>
        </w:rPr>
        <w:instrText>REF _Ref175909700 \h</w:instrText>
      </w:r>
      <w:r>
        <w:instrText xml:space="preserve"> </w:instrText>
      </w:r>
      <w:r>
        <w:fldChar w:fldCharType="separate"/>
      </w:r>
      <w:r w:rsidR="00AB6959" w:rsidRPr="00D819BB">
        <w:rPr>
          <w:rFonts w:ascii="宋体" w:hAnsi="宋体" w:hint="eastAsia"/>
        </w:rPr>
        <w:t>图</w:t>
      </w:r>
      <w:r w:rsidR="00AB6959">
        <w:rPr>
          <w:rFonts w:ascii="宋体" w:hAnsi="宋体" w:hint="eastAsia"/>
          <w:noProof/>
        </w:rPr>
        <w:t>2</w:t>
      </w:r>
      <w:r>
        <w:fldChar w:fldCharType="end"/>
      </w:r>
      <w:r w:rsidR="0044608D">
        <w:rPr>
          <w:rFonts w:hint="eastAsia"/>
        </w:rPr>
        <w:t>直观地呈现了在不同云层厚度条件下，云雾生成算法对不同地形类型图像的处理效果。这一展示不仅体现了算法的灵活性，也为后续云雾去除算法的验证提供了多样化的数据基础。</w:t>
      </w:r>
    </w:p>
    <w:p w14:paraId="018B6F4E" w14:textId="56F6730C" w:rsidR="0014103E" w:rsidRDefault="00E80835" w:rsidP="008D12D2">
      <w:pPr>
        <w:pStyle w:val="af2"/>
      </w:pPr>
      <w:r>
        <w:rPr>
          <w:noProof/>
        </w:rPr>
        <w:lastRenderedPageBreak/>
        <w:drawing>
          <wp:inline distT="0" distB="0" distL="0" distR="0" wp14:anchorId="2EA4AF94" wp14:editId="69D138EF">
            <wp:extent cx="5274310" cy="2926080"/>
            <wp:effectExtent l="0" t="0" r="2540" b="0"/>
            <wp:docPr id="115160034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00342"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274310" cy="2926080"/>
                    </a:xfrm>
                    <a:prstGeom prst="rect">
                      <a:avLst/>
                    </a:prstGeom>
                  </pic:spPr>
                </pic:pic>
              </a:graphicData>
            </a:graphic>
          </wp:inline>
        </w:drawing>
      </w:r>
    </w:p>
    <w:p w14:paraId="759EAEE4" w14:textId="40F4AA8F" w:rsidR="009702A2" w:rsidRPr="00D819BB" w:rsidRDefault="009702A2" w:rsidP="00537CB2">
      <w:pPr>
        <w:pStyle w:val="af2"/>
        <w:rPr>
          <w:rFonts w:ascii="宋体" w:hAnsi="宋体" w:hint="eastAsia"/>
        </w:rPr>
      </w:pPr>
      <w:bookmarkStart w:id="16" w:name="_Ref175909700"/>
      <w:r w:rsidRPr="00D819BB">
        <w:rPr>
          <w:rFonts w:ascii="宋体" w:hAnsi="宋体" w:hint="eastAsia"/>
        </w:rPr>
        <w:t>图</w:t>
      </w:r>
      <w:r w:rsidRPr="00D819BB">
        <w:rPr>
          <w:rFonts w:ascii="宋体" w:hAnsi="宋体"/>
        </w:rPr>
        <w:fldChar w:fldCharType="begin"/>
      </w:r>
      <w:r w:rsidRPr="00D819BB">
        <w:rPr>
          <w:rFonts w:ascii="宋体" w:hAnsi="宋体"/>
        </w:rPr>
        <w:instrText xml:space="preserve"> </w:instrText>
      </w:r>
      <w:r w:rsidRPr="00D819BB">
        <w:rPr>
          <w:rFonts w:ascii="宋体" w:hAnsi="宋体" w:hint="eastAsia"/>
        </w:rPr>
        <w:instrText>SEQ 图 \* ARABIC</w:instrText>
      </w:r>
      <w:r w:rsidRPr="00D819BB">
        <w:rPr>
          <w:rFonts w:ascii="宋体" w:hAnsi="宋体"/>
        </w:rPr>
        <w:instrText xml:space="preserve"> </w:instrText>
      </w:r>
      <w:r w:rsidRPr="00D819BB">
        <w:rPr>
          <w:rFonts w:ascii="宋体" w:hAnsi="宋体"/>
        </w:rPr>
        <w:fldChar w:fldCharType="separate"/>
      </w:r>
      <w:r w:rsidR="00AB6959">
        <w:rPr>
          <w:rFonts w:ascii="宋体" w:hAnsi="宋体" w:hint="eastAsia"/>
          <w:noProof/>
        </w:rPr>
        <w:t>2</w:t>
      </w:r>
      <w:r w:rsidRPr="00D819BB">
        <w:rPr>
          <w:rFonts w:ascii="宋体" w:hAnsi="宋体"/>
        </w:rPr>
        <w:fldChar w:fldCharType="end"/>
      </w:r>
      <w:bookmarkEnd w:id="16"/>
      <w:r w:rsidRPr="00D819BB">
        <w:rPr>
          <w:rFonts w:ascii="宋体" w:hAnsi="宋体" w:hint="eastAsia"/>
        </w:rPr>
        <w:t xml:space="preserve"> 云雾生成算法结果展示</w:t>
      </w:r>
    </w:p>
    <w:p w14:paraId="11979E2C" w14:textId="2C569B0A" w:rsidR="00587E94" w:rsidRDefault="00587E94" w:rsidP="00587E94">
      <w:pPr>
        <w:pStyle w:val="2"/>
        <w:keepNext w:val="0"/>
        <w:keepLines w:val="0"/>
      </w:pPr>
      <w:r>
        <w:rPr>
          <w:rFonts w:hint="eastAsia"/>
        </w:rPr>
        <w:t>云雾去除</w:t>
      </w:r>
      <w:r w:rsidR="0075627B">
        <w:rPr>
          <w:rFonts w:hint="eastAsia"/>
        </w:rPr>
        <w:t>结果展示</w:t>
      </w:r>
    </w:p>
    <w:p w14:paraId="0E1D255B" w14:textId="7445AAE4" w:rsidR="00422498" w:rsidRDefault="0086525E" w:rsidP="00983F51">
      <w:pPr>
        <w:ind w:firstLineChars="200" w:firstLine="420"/>
      </w:pPr>
      <w:r>
        <w:rPr>
          <w:rFonts w:hint="eastAsia"/>
        </w:rPr>
        <w:t>对比实验将在</w:t>
      </w:r>
      <w:r w:rsidR="00AB6959">
        <w:rPr>
          <w:rFonts w:hint="eastAsia"/>
        </w:rPr>
        <w:t>CUT</w:t>
      </w:r>
      <w:r w:rsidR="00AB6959">
        <w:rPr>
          <w:rFonts w:hint="eastAsia"/>
        </w:rPr>
        <w:t>与</w:t>
      </w:r>
      <w:proofErr w:type="spellStart"/>
      <w:r w:rsidR="00C93B2C">
        <w:rPr>
          <w:rFonts w:hint="eastAsia"/>
        </w:rPr>
        <w:t>SpaGAN</w:t>
      </w:r>
      <w:proofErr w:type="spellEnd"/>
      <w:r w:rsidR="00C93B2C">
        <w:fldChar w:fldCharType="begin"/>
      </w:r>
      <w:r w:rsidR="00C93B2C">
        <w:instrText xml:space="preserve"> ADDIN ZOTERO_ITEM CSL_CITATION {"citationID":"GpEnyfpD","properties":{"formattedCitation":"\\super [2]\\nosupersub{}","plainCitation":"[2]","noteIndex":0},"citationItems":[{"id":5730,"uris":["http://zotero.org/users/11229993/items/TQUYAPCC"],"itemData":{"id":5730,"type":"article","abstract":"Optical remote sensing imagery has been widely used in many fields due to its high resolution and stable geometric properties. However, remote sensing imagery is inevitably affected by climate, especially clouds. Removing the cloud in the high-resolution remote sensing satellite image is an indispensable pre-processing step before analyzing it. For the sake of large-scale training data, neural networks have been successful in many image processing tasks, but the use of neural networks to remove cloud in remote sensing imagery is still relatively small. We adopt generative adversarial network to solve this task and introduce the spatial attention mechanism into the remote sensing imagery cloud removal task, proposes a model named spatial attention generative adversarial network (SpA GAN), which imitates the human visual mechanism, and recognizes and focuses the cloud area with local-to-global spatial attention, thereby enhancing the information recovery of these areas and generating cloudless images with better quality...","DOI":"10.48550/arXiv.2009.13015","note":"arXiv:2009.13015 [cs, eess]","number":"arXiv:2009.13015","publisher":"arXiv","source":"arXiv.org","title":"Cloud Removal for Remote Sensing Imagery via Spatial Attention Generative Adversarial Network","URL":"http://arxiv.org/abs/2009.13015","author":[{"family":"Pan","given":"Heng"}],"accessed":{"date-parts":[["2024",8,26]]},"issued":{"date-parts":[["2020",11,14]]},"citation-key":"panCloudRemovalRemote2020"}}],"schema":"https://github.com/citation-style-language/schema/raw/master/csl-citation.json"} </w:instrText>
      </w:r>
      <w:r w:rsidR="00C93B2C">
        <w:fldChar w:fldCharType="separate"/>
      </w:r>
      <w:r w:rsidR="00C93B2C" w:rsidRPr="00C93B2C">
        <w:rPr>
          <w:rFonts w:cs="Times New Roman"/>
          <w:kern w:val="0"/>
          <w:vertAlign w:val="superscript"/>
        </w:rPr>
        <w:t>[2]</w:t>
      </w:r>
      <w:r w:rsidR="00C93B2C">
        <w:fldChar w:fldCharType="end"/>
      </w:r>
      <w:r w:rsidR="0011055E">
        <w:rPr>
          <w:rFonts w:hint="eastAsia"/>
        </w:rPr>
        <w:t>之间</w:t>
      </w:r>
      <w:r>
        <w:rPr>
          <w:rFonts w:hint="eastAsia"/>
        </w:rPr>
        <w:t>进行</w:t>
      </w:r>
      <w:r w:rsidR="0011055E">
        <w:rPr>
          <w:rFonts w:hint="eastAsia"/>
        </w:rPr>
        <w:t>。</w:t>
      </w:r>
    </w:p>
    <w:p w14:paraId="625EA1C5" w14:textId="7DF3E273" w:rsidR="009B5E46" w:rsidRDefault="009B5E46" w:rsidP="00983F51">
      <w:pPr>
        <w:ind w:firstLineChars="200" w:firstLine="422"/>
        <w:rPr>
          <w:b/>
          <w:bCs/>
        </w:rPr>
      </w:pPr>
      <w:r>
        <w:rPr>
          <w:rFonts w:hint="eastAsia"/>
          <w:b/>
          <w:bCs/>
        </w:rPr>
        <w:t>介绍</w:t>
      </w:r>
      <w:proofErr w:type="spellStart"/>
      <w:r>
        <w:rPr>
          <w:rFonts w:hint="eastAsia"/>
          <w:b/>
          <w:bCs/>
        </w:rPr>
        <w:t>SpaGAN</w:t>
      </w:r>
      <w:proofErr w:type="spellEnd"/>
    </w:p>
    <w:p w14:paraId="3439C534" w14:textId="5DF51F8B" w:rsidR="009B5E46" w:rsidRDefault="00884D0B" w:rsidP="00983F51">
      <w:pPr>
        <w:ind w:firstLineChars="200" w:firstLine="422"/>
        <w:rPr>
          <w:b/>
          <w:bCs/>
        </w:rPr>
      </w:pPr>
      <w:r>
        <w:rPr>
          <w:rFonts w:hint="eastAsia"/>
          <w:b/>
          <w:bCs/>
        </w:rPr>
        <w:t>介绍图</w:t>
      </w:r>
      <w:r>
        <w:rPr>
          <w:rFonts w:hint="eastAsia"/>
          <w:b/>
          <w:bCs/>
        </w:rPr>
        <w:t>3</w:t>
      </w:r>
    </w:p>
    <w:p w14:paraId="596A6966" w14:textId="2FB9D282" w:rsidR="00884D0B" w:rsidRDefault="00884D0B" w:rsidP="00983F51">
      <w:pPr>
        <w:ind w:firstLineChars="200" w:firstLine="420"/>
      </w:pPr>
      <w:r>
        <w:fldChar w:fldCharType="begin"/>
      </w:r>
      <w:r>
        <w:instrText xml:space="preserve"> </w:instrText>
      </w:r>
      <w:r>
        <w:rPr>
          <w:rFonts w:hint="eastAsia"/>
        </w:rPr>
        <w:instrText>REF _Ref175923281 \h</w:instrText>
      </w:r>
      <w:r>
        <w:instrText xml:space="preserve"> </w:instrText>
      </w:r>
      <w:r>
        <w:fldChar w:fldCharType="separate"/>
      </w:r>
      <w:r>
        <w:rPr>
          <w:rFonts w:hint="eastAsia"/>
        </w:rPr>
        <w:t>图</w:t>
      </w:r>
      <w:r>
        <w:rPr>
          <w:rFonts w:hint="eastAsia"/>
          <w:noProof/>
        </w:rPr>
        <w:t>3</w:t>
      </w:r>
      <w:r>
        <w:fldChar w:fldCharType="end"/>
      </w:r>
      <w:r>
        <w:rPr>
          <w:rFonts w:hint="eastAsia"/>
        </w:rPr>
        <w:t>展示了</w:t>
      </w:r>
      <w:r w:rsidR="006C6B7C">
        <w:rPr>
          <w:rFonts w:hint="eastAsia"/>
        </w:rPr>
        <w:t>上述三个模型之间的成果对比。</w:t>
      </w:r>
      <w:r w:rsidR="00FC6800">
        <w:rPr>
          <w:rFonts w:hint="eastAsia"/>
        </w:rPr>
        <w:t>从做到右，</w:t>
      </w:r>
      <w:r w:rsidR="00816372">
        <w:rPr>
          <w:rFonts w:hint="eastAsia"/>
        </w:rPr>
        <w:t>第一列代表</w:t>
      </w:r>
      <w:r w:rsidR="003172C2">
        <w:rPr>
          <w:rFonts w:hint="eastAsia"/>
        </w:rPr>
        <w:t>原始无云图像，第二列表示添加云雾后的图像，第三列表</w:t>
      </w:r>
      <w:proofErr w:type="gramStart"/>
      <w:r w:rsidR="003172C2">
        <w:rPr>
          <w:rFonts w:hint="eastAsia"/>
        </w:rPr>
        <w:t>示使用</w:t>
      </w:r>
      <w:proofErr w:type="gramEnd"/>
      <w:r w:rsidR="003172C2">
        <w:rPr>
          <w:rFonts w:hint="eastAsia"/>
        </w:rPr>
        <w:t>本文</w:t>
      </w:r>
      <w:r w:rsidR="003172C2">
        <w:rPr>
          <w:rFonts w:hint="eastAsia"/>
        </w:rPr>
        <w:t>CUT</w:t>
      </w:r>
      <w:r w:rsidR="003172C2">
        <w:rPr>
          <w:rFonts w:hint="eastAsia"/>
        </w:rPr>
        <w:t>后的去云图像，第四列表</w:t>
      </w:r>
      <w:proofErr w:type="gramStart"/>
      <w:r w:rsidR="003172C2">
        <w:rPr>
          <w:rFonts w:hint="eastAsia"/>
        </w:rPr>
        <w:t>示使用</w:t>
      </w:r>
      <w:proofErr w:type="spellStart"/>
      <w:proofErr w:type="gramEnd"/>
      <w:r w:rsidR="003172C2">
        <w:rPr>
          <w:rFonts w:hint="eastAsia"/>
        </w:rPr>
        <w:t>SpaGAN</w:t>
      </w:r>
      <w:proofErr w:type="spellEnd"/>
      <w:r w:rsidR="003172C2">
        <w:rPr>
          <w:rFonts w:hint="eastAsia"/>
        </w:rPr>
        <w:t>后的去云图像</w:t>
      </w:r>
      <w:r w:rsidR="009F4517">
        <w:rPr>
          <w:rFonts w:hint="eastAsia"/>
        </w:rPr>
        <w:t>。</w:t>
      </w:r>
    </w:p>
    <w:p w14:paraId="13C5883C" w14:textId="510E5A9A" w:rsidR="00671B23" w:rsidRDefault="00671B23" w:rsidP="00983F51">
      <w:pPr>
        <w:ind w:firstLineChars="200" w:firstLine="422"/>
        <w:rPr>
          <w:b/>
          <w:bCs/>
        </w:rPr>
      </w:pPr>
      <w:r>
        <w:rPr>
          <w:rFonts w:hint="eastAsia"/>
          <w:b/>
          <w:bCs/>
        </w:rPr>
        <w:t>分析三个成果之间的差距</w:t>
      </w:r>
    </w:p>
    <w:p w14:paraId="70510150" w14:textId="102AE3DA" w:rsidR="00267815" w:rsidRDefault="00267815" w:rsidP="00983F51">
      <w:pPr>
        <w:ind w:firstLineChars="200" w:firstLine="422"/>
        <w:rPr>
          <w:b/>
          <w:bCs/>
        </w:rPr>
      </w:pPr>
      <w:r>
        <w:rPr>
          <w:rFonts w:hint="eastAsia"/>
          <w:b/>
          <w:bCs/>
        </w:rPr>
        <w:t>介绍三个成果的量化评价</w:t>
      </w:r>
    </w:p>
    <w:p w14:paraId="71121F8C" w14:textId="1E621D2F" w:rsidR="00267815" w:rsidRDefault="00C8748D" w:rsidP="00983F51">
      <w:pPr>
        <w:ind w:firstLineChars="200" w:firstLine="420"/>
      </w:pPr>
      <w:r>
        <w:fldChar w:fldCharType="begin"/>
      </w:r>
      <w:r>
        <w:instrText xml:space="preserve"> </w:instrText>
      </w:r>
      <w:r>
        <w:rPr>
          <w:rFonts w:hint="eastAsia"/>
        </w:rPr>
        <w:instrText>REF _Ref175923957 \h</w:instrText>
      </w:r>
      <w:r>
        <w:instrText xml:space="preserve"> </w:instrText>
      </w:r>
      <w:r>
        <w:fldChar w:fldCharType="separate"/>
      </w:r>
      <w:r>
        <w:rPr>
          <w:rFonts w:hint="eastAsia"/>
        </w:rPr>
        <w:t>表</w:t>
      </w:r>
      <w:r>
        <w:rPr>
          <w:rFonts w:hint="eastAsia"/>
        </w:rPr>
        <w:t xml:space="preserve"> </w:t>
      </w:r>
      <w:r>
        <w:rPr>
          <w:rFonts w:hint="eastAsia"/>
          <w:noProof/>
        </w:rPr>
        <w:t>1</w:t>
      </w:r>
      <w:r>
        <w:fldChar w:fldCharType="end"/>
      </w:r>
      <w:r>
        <w:rPr>
          <w:rFonts w:hint="eastAsia"/>
        </w:rPr>
        <w:t>展示了</w:t>
      </w:r>
      <w:r w:rsidR="00CB6B32">
        <w:rPr>
          <w:rFonts w:hint="eastAsia"/>
        </w:rPr>
        <w:t>CUT</w:t>
      </w:r>
      <w:r w:rsidR="00CB6B32">
        <w:rPr>
          <w:rFonts w:hint="eastAsia"/>
        </w:rPr>
        <w:t>、</w:t>
      </w:r>
      <w:proofErr w:type="spellStart"/>
      <w:r w:rsidR="00CB6B32">
        <w:rPr>
          <w:rFonts w:hint="eastAsia"/>
        </w:rPr>
        <w:t>SpaGAN</w:t>
      </w:r>
      <w:proofErr w:type="spellEnd"/>
      <w:r w:rsidR="00CB6B32">
        <w:rPr>
          <w:rFonts w:hint="eastAsia"/>
        </w:rPr>
        <w:t>、</w:t>
      </w:r>
      <w:r w:rsidR="00CB6B32" w:rsidRPr="006F7EF7">
        <w:rPr>
          <w:rFonts w:hint="eastAsia"/>
          <w:highlight w:val="yellow"/>
        </w:rPr>
        <w:t>文献</w:t>
      </w:r>
      <w:r w:rsidR="00CB6B32" w:rsidRPr="006F7EF7">
        <w:rPr>
          <w:rFonts w:hint="eastAsia"/>
          <w:highlight w:val="yellow"/>
        </w:rPr>
        <w:t>2</w:t>
      </w:r>
      <w:r w:rsidR="00CB6B32">
        <w:rPr>
          <w:rFonts w:hint="eastAsia"/>
        </w:rPr>
        <w:t>之间的</w:t>
      </w:r>
      <w:r w:rsidR="00504351">
        <w:rPr>
          <w:rFonts w:hint="eastAsia"/>
        </w:rPr>
        <w:t>数据结果分析</w:t>
      </w:r>
      <w:r w:rsidR="00FF1DCA">
        <w:rPr>
          <w:rFonts w:hint="eastAsia"/>
        </w:rPr>
        <w:t>。</w:t>
      </w:r>
      <w:r w:rsidR="008E0CD4">
        <w:rPr>
          <w:rFonts w:hint="eastAsia"/>
        </w:rPr>
        <w:t>可以发现</w:t>
      </w:r>
      <w:r w:rsidR="008E0CD4">
        <w:rPr>
          <w:rFonts w:hint="eastAsia"/>
        </w:rPr>
        <w:t>CUT</w:t>
      </w:r>
      <w:r w:rsidR="007E1B8B">
        <w:rPr>
          <w:rFonts w:hint="eastAsia"/>
        </w:rPr>
        <w:t>的</w:t>
      </w:r>
      <w:r w:rsidR="007E1B8B">
        <w:rPr>
          <w:rFonts w:hint="eastAsia"/>
        </w:rPr>
        <w:t>PNSR</w:t>
      </w:r>
      <w:r w:rsidR="007E1B8B">
        <w:rPr>
          <w:rFonts w:hint="eastAsia"/>
        </w:rPr>
        <w:t>与</w:t>
      </w:r>
      <w:r w:rsidR="007E1B8B">
        <w:rPr>
          <w:rFonts w:hint="eastAsia"/>
        </w:rPr>
        <w:t>SSIM</w:t>
      </w:r>
      <w:r w:rsidR="007E1B8B">
        <w:rPr>
          <w:rFonts w:hint="eastAsia"/>
        </w:rPr>
        <w:t>指标分别为</w:t>
      </w:r>
      <w:r w:rsidR="007E1B8B">
        <w:rPr>
          <w:rFonts w:hint="eastAsia"/>
        </w:rPr>
        <w:t>A</w:t>
      </w:r>
      <w:r w:rsidR="007E1B8B">
        <w:rPr>
          <w:rFonts w:hint="eastAsia"/>
        </w:rPr>
        <w:t>与</w:t>
      </w:r>
      <w:r w:rsidR="007E1B8B">
        <w:rPr>
          <w:rFonts w:hint="eastAsia"/>
        </w:rPr>
        <w:t>B</w:t>
      </w:r>
      <w:r w:rsidR="007E1B8B">
        <w:rPr>
          <w:rFonts w:hint="eastAsia"/>
        </w:rPr>
        <w:t>，</w:t>
      </w:r>
      <w:r w:rsidR="006F7EF7">
        <w:rPr>
          <w:rFonts w:hint="eastAsia"/>
        </w:rPr>
        <w:t>与其他两个模型对比均达到了最优。</w:t>
      </w:r>
      <w:r w:rsidR="002E5ACD">
        <w:rPr>
          <w:rFonts w:hint="eastAsia"/>
        </w:rPr>
        <w:t>这表明风格迁移中的</w:t>
      </w:r>
      <w:r w:rsidR="002E5ACD">
        <w:rPr>
          <w:rFonts w:hint="eastAsia"/>
        </w:rPr>
        <w:t>CUT</w:t>
      </w:r>
      <w:r w:rsidR="002E5ACD">
        <w:rPr>
          <w:rFonts w:hint="eastAsia"/>
        </w:rPr>
        <w:t>方法在云雾去除领域具有较好的应用效果。</w:t>
      </w:r>
    </w:p>
    <w:p w14:paraId="270A9B6A" w14:textId="65536205" w:rsidR="00A515E9" w:rsidRPr="00A515E9" w:rsidRDefault="00A515E9" w:rsidP="00983F51">
      <w:pPr>
        <w:ind w:firstLineChars="200" w:firstLine="422"/>
        <w:rPr>
          <w:rFonts w:hint="eastAsia"/>
          <w:b/>
          <w:bCs/>
        </w:rPr>
      </w:pPr>
      <w:r>
        <w:rPr>
          <w:rFonts w:hint="eastAsia"/>
          <w:b/>
          <w:bCs/>
        </w:rPr>
        <w:t>分析造成差距的原因</w:t>
      </w:r>
    </w:p>
    <w:p w14:paraId="2E63DEE7" w14:textId="75EDCF04" w:rsidR="005F5FD8" w:rsidRDefault="005F5FD8" w:rsidP="00D819BB">
      <w:pPr>
        <w:jc w:val="center"/>
      </w:pPr>
    </w:p>
    <w:p w14:paraId="417B98C7" w14:textId="508A5EC1" w:rsidR="00D819BB" w:rsidRPr="00B41FCC" w:rsidRDefault="00D819BB" w:rsidP="00D819BB">
      <w:pPr>
        <w:pStyle w:val="af2"/>
        <w:rPr>
          <w:rFonts w:ascii="宋体" w:hAnsi="宋体"/>
        </w:rPr>
      </w:pPr>
      <w:bookmarkStart w:id="17" w:name="_Ref175923281"/>
      <w:r w:rsidRPr="00B41FCC">
        <w:rPr>
          <w:rFonts w:ascii="宋体" w:hAnsi="宋体" w:hint="eastAsia"/>
        </w:rPr>
        <w:t>图</w:t>
      </w:r>
      <w:r w:rsidRPr="00B41FCC">
        <w:rPr>
          <w:rFonts w:ascii="宋体" w:hAnsi="宋体"/>
        </w:rPr>
        <w:fldChar w:fldCharType="begin"/>
      </w:r>
      <w:r w:rsidRPr="00B41FCC">
        <w:rPr>
          <w:rFonts w:ascii="宋体" w:hAnsi="宋体"/>
        </w:rPr>
        <w:instrText xml:space="preserve"> </w:instrText>
      </w:r>
      <w:r w:rsidRPr="00B41FCC">
        <w:rPr>
          <w:rFonts w:ascii="宋体" w:hAnsi="宋体" w:hint="eastAsia"/>
        </w:rPr>
        <w:instrText>SEQ 图 \* ARABIC</w:instrText>
      </w:r>
      <w:r w:rsidRPr="00B41FCC">
        <w:rPr>
          <w:rFonts w:ascii="宋体" w:hAnsi="宋体"/>
        </w:rPr>
        <w:instrText xml:space="preserve"> </w:instrText>
      </w:r>
      <w:r w:rsidRPr="00B41FCC">
        <w:rPr>
          <w:rFonts w:ascii="宋体" w:hAnsi="宋体"/>
        </w:rPr>
        <w:fldChar w:fldCharType="separate"/>
      </w:r>
      <w:r w:rsidR="00AB6959" w:rsidRPr="00B41FCC">
        <w:rPr>
          <w:rFonts w:ascii="宋体" w:hAnsi="宋体" w:hint="eastAsia"/>
          <w:noProof/>
        </w:rPr>
        <w:t>3</w:t>
      </w:r>
      <w:r w:rsidRPr="00B41FCC">
        <w:rPr>
          <w:rFonts w:ascii="宋体" w:hAnsi="宋体"/>
        </w:rPr>
        <w:fldChar w:fldCharType="end"/>
      </w:r>
      <w:bookmarkEnd w:id="17"/>
      <w:r w:rsidRPr="00B41FCC">
        <w:rPr>
          <w:rFonts w:ascii="宋体" w:hAnsi="宋体" w:hint="eastAsia"/>
        </w:rPr>
        <w:t xml:space="preserve"> </w:t>
      </w:r>
      <w:r w:rsidRPr="00B41FCC">
        <w:rPr>
          <w:rFonts w:ascii="宋体" w:hAnsi="宋体" w:hint="eastAsia"/>
        </w:rPr>
        <w:t>云雾</w:t>
      </w:r>
      <w:r w:rsidR="00D42FA1" w:rsidRPr="00B41FCC">
        <w:rPr>
          <w:rFonts w:ascii="宋体" w:hAnsi="宋体" w:hint="eastAsia"/>
        </w:rPr>
        <w:t>去除算法结果展示</w:t>
      </w:r>
    </w:p>
    <w:p w14:paraId="1E42A93E" w14:textId="3C2C069A" w:rsidR="002833D9" w:rsidRPr="00B41FCC" w:rsidRDefault="002833D9" w:rsidP="006475B7">
      <w:pPr>
        <w:pStyle w:val="af2"/>
        <w:rPr>
          <w:rFonts w:ascii="宋体" w:hAnsi="宋体" w:hint="eastAsia"/>
        </w:rPr>
      </w:pPr>
      <w:bookmarkStart w:id="18" w:name="_Ref175923957"/>
      <w:r w:rsidRPr="00B41FCC">
        <w:rPr>
          <w:rFonts w:ascii="宋体" w:hAnsi="宋体" w:hint="eastAsia"/>
        </w:rPr>
        <w:t xml:space="preserve">表 </w:t>
      </w:r>
      <w:r w:rsidRPr="00B41FCC">
        <w:rPr>
          <w:rFonts w:ascii="宋体" w:hAnsi="宋体" w:hint="eastAsia"/>
        </w:rPr>
        <w:fldChar w:fldCharType="begin"/>
      </w:r>
      <w:r w:rsidRPr="00B41FCC">
        <w:rPr>
          <w:rFonts w:ascii="宋体" w:hAnsi="宋体" w:hint="eastAsia"/>
        </w:rPr>
        <w:instrText xml:space="preserve"> SEQ 表 \* ARABIC </w:instrText>
      </w:r>
      <w:r w:rsidRPr="00B41FCC">
        <w:rPr>
          <w:rFonts w:ascii="宋体" w:hAnsi="宋体" w:hint="eastAsia"/>
        </w:rPr>
        <w:fldChar w:fldCharType="separate"/>
      </w:r>
      <w:r w:rsidRPr="00B41FCC">
        <w:rPr>
          <w:rFonts w:ascii="宋体" w:hAnsi="宋体" w:hint="eastAsia"/>
          <w:noProof/>
        </w:rPr>
        <w:t>1</w:t>
      </w:r>
      <w:r w:rsidRPr="00B41FCC">
        <w:rPr>
          <w:rFonts w:ascii="宋体" w:hAnsi="宋体" w:hint="eastAsia"/>
        </w:rPr>
        <w:fldChar w:fldCharType="end"/>
      </w:r>
      <w:bookmarkEnd w:id="18"/>
      <w:r w:rsidRPr="00B41FCC">
        <w:rPr>
          <w:rFonts w:ascii="宋体" w:hAnsi="宋体" w:hint="eastAsia"/>
        </w:rPr>
        <w:t xml:space="preserve"> 在RSSCN7</w:t>
      </w:r>
      <w:proofErr w:type="gramStart"/>
      <w:r w:rsidRPr="00B41FCC">
        <w:rPr>
          <w:rFonts w:ascii="宋体" w:hAnsi="宋体" w:hint="eastAsia"/>
        </w:rPr>
        <w:t>加云数据</w:t>
      </w:r>
      <w:proofErr w:type="gramEnd"/>
      <w:r w:rsidRPr="00B41FCC">
        <w:rPr>
          <w:rFonts w:ascii="宋体" w:hAnsi="宋体" w:hint="eastAsia"/>
        </w:rPr>
        <w:t>集上的数值评价</w:t>
      </w:r>
    </w:p>
    <w:tbl>
      <w:tblPr>
        <w:tblStyle w:val="af4"/>
        <w:tblW w:w="0" w:type="auto"/>
        <w:tblLook w:val="04A0" w:firstRow="1" w:lastRow="0" w:firstColumn="1" w:lastColumn="0" w:noHBand="0" w:noVBand="1"/>
      </w:tblPr>
      <w:tblGrid>
        <w:gridCol w:w="2765"/>
        <w:gridCol w:w="2765"/>
        <w:gridCol w:w="2766"/>
      </w:tblGrid>
      <w:tr w:rsidR="00504351" w:rsidRPr="00504351" w14:paraId="046D7D21" w14:textId="77777777" w:rsidTr="005B5D19">
        <w:tc>
          <w:tcPr>
            <w:tcW w:w="2765" w:type="dxa"/>
            <w:vMerge w:val="restart"/>
          </w:tcPr>
          <w:p w14:paraId="7FCD40A6" w14:textId="25E10DBD" w:rsidR="00504351" w:rsidRPr="00504351" w:rsidRDefault="00504351" w:rsidP="00504351">
            <w:pPr>
              <w:pStyle w:val="af2"/>
              <w:spacing w:line="480" w:lineRule="auto"/>
              <w:rPr>
                <w:rFonts w:ascii="Times New Roman" w:hAnsi="Times New Roman" w:cs="Times New Roman"/>
              </w:rPr>
            </w:pPr>
            <w:r w:rsidRPr="00504351">
              <w:rPr>
                <w:rFonts w:ascii="Times New Roman" w:hAnsi="Times New Roman" w:cs="Times New Roman"/>
              </w:rPr>
              <w:t>Model</w:t>
            </w:r>
          </w:p>
        </w:tc>
        <w:tc>
          <w:tcPr>
            <w:tcW w:w="5531" w:type="dxa"/>
            <w:gridSpan w:val="2"/>
          </w:tcPr>
          <w:p w14:paraId="36AF76CE" w14:textId="0C25933B" w:rsidR="00504351" w:rsidRPr="00504351" w:rsidRDefault="00452D48" w:rsidP="00D819BB">
            <w:pPr>
              <w:pStyle w:val="af2"/>
              <w:rPr>
                <w:rFonts w:ascii="Times New Roman" w:hAnsi="Times New Roman" w:cs="Times New Roman"/>
              </w:rPr>
            </w:pPr>
            <w:r>
              <w:rPr>
                <w:rFonts w:ascii="Times New Roman" w:hAnsi="Times New Roman" w:cs="Times New Roman" w:hint="eastAsia"/>
              </w:rPr>
              <w:t>Quantitative Metrics</w:t>
            </w:r>
          </w:p>
        </w:tc>
      </w:tr>
      <w:tr w:rsidR="00504351" w:rsidRPr="00504351" w14:paraId="5E89330A" w14:textId="77777777" w:rsidTr="00504351">
        <w:tc>
          <w:tcPr>
            <w:tcW w:w="2765" w:type="dxa"/>
            <w:vMerge/>
          </w:tcPr>
          <w:p w14:paraId="77661701" w14:textId="77777777" w:rsidR="00504351" w:rsidRPr="00504351" w:rsidRDefault="00504351" w:rsidP="00D819BB">
            <w:pPr>
              <w:pStyle w:val="af2"/>
              <w:rPr>
                <w:rFonts w:ascii="Times New Roman" w:hAnsi="Times New Roman" w:cs="Times New Roman"/>
              </w:rPr>
            </w:pPr>
          </w:p>
        </w:tc>
        <w:tc>
          <w:tcPr>
            <w:tcW w:w="2765" w:type="dxa"/>
          </w:tcPr>
          <w:p w14:paraId="228D6E29" w14:textId="789D05B5" w:rsidR="00504351" w:rsidRPr="00504351" w:rsidRDefault="00452D48" w:rsidP="00D819BB">
            <w:pPr>
              <w:pStyle w:val="af2"/>
              <w:rPr>
                <w:rFonts w:ascii="Times New Roman" w:hAnsi="Times New Roman" w:cs="Times New Roman"/>
              </w:rPr>
            </w:pPr>
            <w:r>
              <w:rPr>
                <w:rFonts w:ascii="Times New Roman" w:hAnsi="Times New Roman" w:cs="Times New Roman" w:hint="eastAsia"/>
              </w:rPr>
              <w:t>PNSR</w:t>
            </w:r>
          </w:p>
        </w:tc>
        <w:tc>
          <w:tcPr>
            <w:tcW w:w="2766" w:type="dxa"/>
          </w:tcPr>
          <w:p w14:paraId="26C7EAD8" w14:textId="3AAAA9FB" w:rsidR="00504351" w:rsidRPr="00504351" w:rsidRDefault="00452D48" w:rsidP="00D819BB">
            <w:pPr>
              <w:pStyle w:val="af2"/>
              <w:rPr>
                <w:rFonts w:ascii="Times New Roman" w:hAnsi="Times New Roman" w:cs="Times New Roman"/>
              </w:rPr>
            </w:pPr>
            <w:r>
              <w:rPr>
                <w:rFonts w:ascii="Times New Roman" w:hAnsi="Times New Roman" w:cs="Times New Roman" w:hint="eastAsia"/>
              </w:rPr>
              <w:t>SSIM</w:t>
            </w:r>
          </w:p>
        </w:tc>
      </w:tr>
      <w:tr w:rsidR="00504351" w:rsidRPr="00504351" w14:paraId="5B411766" w14:textId="77777777" w:rsidTr="00504351">
        <w:tc>
          <w:tcPr>
            <w:tcW w:w="2765" w:type="dxa"/>
          </w:tcPr>
          <w:p w14:paraId="5077E6EA" w14:textId="43373D04" w:rsidR="00504351" w:rsidRPr="00504351" w:rsidRDefault="00271722" w:rsidP="00D819BB">
            <w:pPr>
              <w:pStyle w:val="af2"/>
              <w:rPr>
                <w:rFonts w:ascii="Times New Roman" w:hAnsi="Times New Roman" w:cs="Times New Roman"/>
              </w:rPr>
            </w:pPr>
            <w:r>
              <w:rPr>
                <w:rFonts w:ascii="Times New Roman" w:hAnsi="Times New Roman" w:cs="Times New Roman" w:hint="eastAsia"/>
              </w:rPr>
              <w:t>CUT</w:t>
            </w:r>
          </w:p>
        </w:tc>
        <w:tc>
          <w:tcPr>
            <w:tcW w:w="2765" w:type="dxa"/>
          </w:tcPr>
          <w:p w14:paraId="22E28882" w14:textId="77777777" w:rsidR="00504351" w:rsidRPr="00504351" w:rsidRDefault="00504351" w:rsidP="00D819BB">
            <w:pPr>
              <w:pStyle w:val="af2"/>
              <w:rPr>
                <w:rFonts w:ascii="Times New Roman" w:hAnsi="Times New Roman" w:cs="Times New Roman"/>
              </w:rPr>
            </w:pPr>
          </w:p>
        </w:tc>
        <w:tc>
          <w:tcPr>
            <w:tcW w:w="2766" w:type="dxa"/>
          </w:tcPr>
          <w:p w14:paraId="679BB379" w14:textId="77777777" w:rsidR="00504351" w:rsidRPr="00504351" w:rsidRDefault="00504351" w:rsidP="00D819BB">
            <w:pPr>
              <w:pStyle w:val="af2"/>
              <w:rPr>
                <w:rFonts w:ascii="Times New Roman" w:hAnsi="Times New Roman" w:cs="Times New Roman"/>
              </w:rPr>
            </w:pPr>
          </w:p>
        </w:tc>
      </w:tr>
      <w:tr w:rsidR="00504351" w:rsidRPr="00504351" w14:paraId="46CF05B9" w14:textId="77777777" w:rsidTr="00504351">
        <w:tc>
          <w:tcPr>
            <w:tcW w:w="2765" w:type="dxa"/>
          </w:tcPr>
          <w:p w14:paraId="6B2B9A37" w14:textId="628C4C5E" w:rsidR="00504351" w:rsidRPr="00504351" w:rsidRDefault="00271722" w:rsidP="00D819BB">
            <w:pPr>
              <w:pStyle w:val="af2"/>
              <w:rPr>
                <w:rFonts w:ascii="Times New Roman" w:hAnsi="Times New Roman" w:cs="Times New Roman"/>
              </w:rPr>
            </w:pPr>
            <w:proofErr w:type="spellStart"/>
            <w:r>
              <w:rPr>
                <w:rFonts w:ascii="Times New Roman" w:hAnsi="Times New Roman" w:cs="Times New Roman" w:hint="eastAsia"/>
              </w:rPr>
              <w:t>SpaGAN</w:t>
            </w:r>
            <w:proofErr w:type="spellEnd"/>
          </w:p>
        </w:tc>
        <w:tc>
          <w:tcPr>
            <w:tcW w:w="2765" w:type="dxa"/>
          </w:tcPr>
          <w:p w14:paraId="02C81AFB" w14:textId="6D634205" w:rsidR="00504351" w:rsidRPr="00504351" w:rsidRDefault="00A96D78" w:rsidP="00D819BB">
            <w:pPr>
              <w:pStyle w:val="af2"/>
              <w:rPr>
                <w:rFonts w:ascii="Times New Roman" w:hAnsi="Times New Roman" w:cs="Times New Roman"/>
              </w:rPr>
            </w:pPr>
            <w:r w:rsidRPr="00A96D78">
              <w:rPr>
                <w:rFonts w:ascii="Times New Roman" w:hAnsi="Times New Roman" w:cs="Times New Roman"/>
              </w:rPr>
              <w:t>10.6</w:t>
            </w:r>
          </w:p>
        </w:tc>
        <w:tc>
          <w:tcPr>
            <w:tcW w:w="2766" w:type="dxa"/>
          </w:tcPr>
          <w:p w14:paraId="51BFD158" w14:textId="76765F2F" w:rsidR="00504351" w:rsidRPr="00504351" w:rsidRDefault="00A96D78" w:rsidP="00D819BB">
            <w:pPr>
              <w:pStyle w:val="af2"/>
              <w:rPr>
                <w:rFonts w:ascii="Times New Roman" w:hAnsi="Times New Roman" w:cs="Times New Roman" w:hint="eastAsia"/>
              </w:rPr>
            </w:pPr>
            <w:r w:rsidRPr="00A96D78">
              <w:rPr>
                <w:rFonts w:ascii="Times New Roman" w:hAnsi="Times New Roman" w:cs="Times New Roman"/>
              </w:rPr>
              <w:t>0.5</w:t>
            </w:r>
            <w:r>
              <w:rPr>
                <w:rFonts w:ascii="Times New Roman" w:hAnsi="Times New Roman" w:cs="Times New Roman" w:hint="eastAsia"/>
              </w:rPr>
              <w:t>85</w:t>
            </w:r>
          </w:p>
        </w:tc>
      </w:tr>
    </w:tbl>
    <w:p w14:paraId="40D3F829" w14:textId="4B264036" w:rsidR="00A00847" w:rsidRDefault="00A00847" w:rsidP="00587E94">
      <w:pPr>
        <w:pStyle w:val="1"/>
        <w:keepNext w:val="0"/>
        <w:keepLines w:val="0"/>
      </w:pPr>
      <w:r w:rsidRPr="007B174C">
        <w:t>总结</w:t>
      </w:r>
    </w:p>
    <w:p w14:paraId="48E19EE3" w14:textId="77777777" w:rsidR="00A23B3B" w:rsidRDefault="00A23B3B" w:rsidP="00A23B3B"/>
    <w:p w14:paraId="1AEA0C83" w14:textId="77777777" w:rsidR="00A23B3B" w:rsidRDefault="00A23B3B" w:rsidP="00A23B3B"/>
    <w:p w14:paraId="26F3FDD8" w14:textId="77777777" w:rsidR="00A23B3B" w:rsidRPr="00A23B3B" w:rsidRDefault="00A23B3B" w:rsidP="00A23B3B"/>
    <w:p w14:paraId="45503ABD" w14:textId="1F952AEC" w:rsidR="000903D1" w:rsidRDefault="000903D1" w:rsidP="000903D1">
      <w:pPr>
        <w:rPr>
          <w:b/>
          <w:bCs/>
          <w:sz w:val="28"/>
          <w:szCs w:val="28"/>
        </w:rPr>
      </w:pPr>
      <w:r w:rsidRPr="000069ED">
        <w:rPr>
          <w:rFonts w:hint="eastAsia"/>
          <w:b/>
          <w:bCs/>
          <w:sz w:val="28"/>
          <w:szCs w:val="28"/>
        </w:rPr>
        <w:lastRenderedPageBreak/>
        <w:t>引用</w:t>
      </w:r>
    </w:p>
    <w:p w14:paraId="368853A4" w14:textId="77777777" w:rsidR="00C93B2C" w:rsidRPr="00C93B2C" w:rsidRDefault="00973E16" w:rsidP="00C93B2C">
      <w:pPr>
        <w:pStyle w:val="a8"/>
      </w:pPr>
      <w:r w:rsidRPr="00973E16">
        <w:rPr>
          <w:b/>
          <w:bCs/>
        </w:rPr>
        <w:fldChar w:fldCharType="begin"/>
      </w:r>
      <w:r w:rsidRPr="00973E16">
        <w:rPr>
          <w:b/>
          <w:bCs/>
        </w:rPr>
        <w:instrText xml:space="preserve"> ADDIN ZOTERO_BIBL {"uncited":[],"omitted":[],"custom":[]} CSL_BIBLIOGRAPHY </w:instrText>
      </w:r>
      <w:r w:rsidRPr="00973E16">
        <w:rPr>
          <w:b/>
          <w:bCs/>
        </w:rPr>
        <w:fldChar w:fldCharType="separate"/>
      </w:r>
      <w:r w:rsidR="00C93B2C" w:rsidRPr="00C93B2C">
        <w:t>[1]</w:t>
      </w:r>
      <w:r w:rsidR="00C93B2C" w:rsidRPr="00C93B2C">
        <w:tab/>
        <w:t xml:space="preserve">ZHANG Y, ROSSOW W B, LACIS A </w:t>
      </w:r>
      <w:proofErr w:type="spellStart"/>
      <w:r w:rsidR="00C93B2C" w:rsidRPr="00C93B2C">
        <w:t>A</w:t>
      </w:r>
      <w:proofErr w:type="spellEnd"/>
      <w:r w:rsidR="00C93B2C" w:rsidRPr="00C93B2C">
        <w:t xml:space="preserve">, </w:t>
      </w:r>
      <w:r w:rsidR="00C93B2C" w:rsidRPr="00C93B2C">
        <w:t>等</w:t>
      </w:r>
      <w:r w:rsidR="00C93B2C" w:rsidRPr="00C93B2C">
        <w:t>. Calculation of radiative fluxes from the surface to top of atmosphere based on ISCCP and other global data sets: Refinements of the radiative transfer model and the input data[J/OL]. Journal of Geophysical Research: Atmospheres, 2004, 109(D</w:t>
      </w:r>
      <w:proofErr w:type="gramStart"/>
      <w:r w:rsidR="00C93B2C" w:rsidRPr="00C93B2C">
        <w:t>19)[</w:t>
      </w:r>
      <w:proofErr w:type="gramEnd"/>
      <w:r w:rsidR="00C93B2C" w:rsidRPr="00C93B2C">
        <w:t>2024-08-27].</w:t>
      </w:r>
    </w:p>
    <w:p w14:paraId="26FD7ADE" w14:textId="77777777" w:rsidR="00C93B2C" w:rsidRPr="00C93B2C" w:rsidRDefault="00C93B2C" w:rsidP="00C93B2C">
      <w:pPr>
        <w:pStyle w:val="a8"/>
      </w:pPr>
      <w:r w:rsidRPr="00C93B2C">
        <w:t>[2]</w:t>
      </w:r>
      <w:r w:rsidRPr="00C93B2C">
        <w:tab/>
        <w:t xml:space="preserve">PAN H. Cloud Removal for Remote Sensing Imagery via Spatial Attention Generative Adversarial Network[M/OL]. </w:t>
      </w:r>
      <w:proofErr w:type="spellStart"/>
      <w:r w:rsidRPr="00C93B2C">
        <w:t>arXiv</w:t>
      </w:r>
      <w:proofErr w:type="spellEnd"/>
      <w:r w:rsidRPr="00C93B2C">
        <w:t>, 2020[2024-08-26].</w:t>
      </w:r>
    </w:p>
    <w:p w14:paraId="655F6AA4" w14:textId="77777777" w:rsidR="00C93B2C" w:rsidRPr="00C93B2C" w:rsidRDefault="00C93B2C" w:rsidP="00C93B2C">
      <w:pPr>
        <w:pStyle w:val="a8"/>
      </w:pPr>
      <w:r w:rsidRPr="00C93B2C">
        <w:t>[3]</w:t>
      </w:r>
      <w:r w:rsidRPr="00C93B2C">
        <w:tab/>
        <w:t xml:space="preserve">ZOU Q, NI L, ZHANG T, </w:t>
      </w:r>
      <w:r w:rsidRPr="00C93B2C">
        <w:t>等</w:t>
      </w:r>
      <w:r w:rsidRPr="00C93B2C">
        <w:t>. Deep Learning Based Feature Selection for Remote Sensing Scene Classification[J/OL]. IEEE Geoscience and Remote Sensing Letters, 2015, 12(11): 2321-2325.</w:t>
      </w:r>
    </w:p>
    <w:p w14:paraId="188B072C" w14:textId="77777777" w:rsidR="00C93B2C" w:rsidRPr="00C93B2C" w:rsidRDefault="00C93B2C" w:rsidP="00C93B2C">
      <w:pPr>
        <w:pStyle w:val="a8"/>
      </w:pPr>
      <w:r w:rsidRPr="00C93B2C">
        <w:t>[4]</w:t>
      </w:r>
      <w:r w:rsidRPr="00C93B2C">
        <w:tab/>
        <w:t xml:space="preserve">LIN D, XU G, WANG X, </w:t>
      </w:r>
      <w:r w:rsidRPr="00C93B2C">
        <w:t>等</w:t>
      </w:r>
      <w:r w:rsidRPr="00C93B2C">
        <w:t xml:space="preserve">. A Remote Sensing Image Dataset for Cloud Removal[M/OL]. </w:t>
      </w:r>
      <w:proofErr w:type="spellStart"/>
      <w:r w:rsidRPr="00C93B2C">
        <w:t>arXiv</w:t>
      </w:r>
      <w:proofErr w:type="spellEnd"/>
      <w:r w:rsidRPr="00C93B2C">
        <w:t>, 2019[2024-08-27].</w:t>
      </w:r>
    </w:p>
    <w:p w14:paraId="289EE48C" w14:textId="77777777" w:rsidR="00C93B2C" w:rsidRPr="00C93B2C" w:rsidRDefault="00C93B2C" w:rsidP="00C93B2C">
      <w:pPr>
        <w:pStyle w:val="a8"/>
      </w:pPr>
      <w:r w:rsidRPr="00C93B2C">
        <w:t>[5]</w:t>
      </w:r>
      <w:r w:rsidRPr="00C93B2C">
        <w:tab/>
        <w:t>RICHTER R. A spatially adaptive fast atmospheric correction algorithm[J/OL]. International Journal of Remote Sensing, 1996, 17(6): 1201-1214.</w:t>
      </w:r>
    </w:p>
    <w:p w14:paraId="72B2A639" w14:textId="77777777" w:rsidR="00C93B2C" w:rsidRPr="00C93B2C" w:rsidRDefault="00C93B2C" w:rsidP="00C93B2C">
      <w:pPr>
        <w:pStyle w:val="a8"/>
      </w:pPr>
      <w:r w:rsidRPr="00C93B2C">
        <w:t>[6]</w:t>
      </w:r>
      <w:r w:rsidRPr="00C93B2C">
        <w:tab/>
        <w:t xml:space="preserve">CAI W, LIU Y, LI M, </w:t>
      </w:r>
      <w:r w:rsidRPr="00C93B2C">
        <w:t>等</w:t>
      </w:r>
      <w:r w:rsidRPr="00C93B2C">
        <w:t>. A self-adaptive homomorphic filter method for removing thin cloud[C]//2011 19th International Conference on Geoinformatics. IEEE, 2011: 1-4[2024-08-28].</w:t>
      </w:r>
    </w:p>
    <w:p w14:paraId="4A9FD0F7" w14:textId="77777777" w:rsidR="00C93B2C" w:rsidRPr="00C93B2C" w:rsidRDefault="00C93B2C" w:rsidP="00C93B2C">
      <w:pPr>
        <w:pStyle w:val="a8"/>
      </w:pPr>
      <w:r w:rsidRPr="00C93B2C">
        <w:t>[7]</w:t>
      </w:r>
      <w:r w:rsidRPr="00C93B2C">
        <w:tab/>
        <w:t xml:space="preserve">An image </w:t>
      </w:r>
      <w:proofErr w:type="gramStart"/>
      <w:r w:rsidRPr="00C93B2C">
        <w:t>transform</w:t>
      </w:r>
      <w:proofErr w:type="gramEnd"/>
      <w:r w:rsidRPr="00C93B2C">
        <w:t xml:space="preserve"> to characterize and compensate for spatial variations in thin cloud contamination of Landsat images[J/OL]. Remote Sensing of Environment, 2002, 82(2-3): 173-187.</w:t>
      </w:r>
    </w:p>
    <w:p w14:paraId="70208219" w14:textId="77777777" w:rsidR="00C93B2C" w:rsidRPr="00C93B2C" w:rsidRDefault="00C93B2C" w:rsidP="00C93B2C">
      <w:pPr>
        <w:pStyle w:val="a8"/>
      </w:pPr>
      <w:r w:rsidRPr="00C93B2C">
        <w:t>[8]</w:t>
      </w:r>
      <w:r w:rsidRPr="00C93B2C">
        <w:tab/>
        <w:t>An improved dark-object subtraction technique for atmospheric scattering correction of multispectral data[J/OL]. Remote Sensing of Environment, 1988, 24(3): 459-479.</w:t>
      </w:r>
    </w:p>
    <w:p w14:paraId="2A2BE847" w14:textId="77777777" w:rsidR="00C93B2C" w:rsidRPr="00C93B2C" w:rsidRDefault="00C93B2C" w:rsidP="00C93B2C">
      <w:pPr>
        <w:pStyle w:val="a8"/>
      </w:pPr>
      <w:r w:rsidRPr="00C93B2C">
        <w:t>[9]</w:t>
      </w:r>
      <w:r w:rsidRPr="00C93B2C">
        <w:tab/>
        <w:t>HE K, SUN J, TANG X. Single image haze removal using dark channel prior[J]. IEEE transactions on pattern analysis and machine intelligence, 2010, 33(12): 2341-2353.</w:t>
      </w:r>
    </w:p>
    <w:p w14:paraId="717AB48C" w14:textId="77777777" w:rsidR="00C93B2C" w:rsidRPr="00C93B2C" w:rsidRDefault="00C93B2C" w:rsidP="00C93B2C">
      <w:pPr>
        <w:pStyle w:val="a8"/>
      </w:pPr>
      <w:r w:rsidRPr="00C93B2C">
        <w:t>[10]</w:t>
      </w:r>
      <w:r w:rsidRPr="00C93B2C">
        <w:tab/>
        <w:t xml:space="preserve">CAI B, XU X, JIA K, </w:t>
      </w:r>
      <w:r w:rsidRPr="00C93B2C">
        <w:t>等</w:t>
      </w:r>
      <w:r w:rsidRPr="00C93B2C">
        <w:t xml:space="preserve">. </w:t>
      </w:r>
      <w:proofErr w:type="spellStart"/>
      <w:r w:rsidRPr="00C93B2C">
        <w:t>Dehazenet</w:t>
      </w:r>
      <w:proofErr w:type="spellEnd"/>
      <w:r w:rsidRPr="00C93B2C">
        <w:t>: An end-to-end system for single image haze removal[J/OL]. IEEE transactions on image processing, 2016, 25(11): 5187-5198.</w:t>
      </w:r>
    </w:p>
    <w:p w14:paraId="0B6D4703" w14:textId="77777777" w:rsidR="00C93B2C" w:rsidRPr="00C93B2C" w:rsidRDefault="00C93B2C" w:rsidP="00C93B2C">
      <w:pPr>
        <w:pStyle w:val="a8"/>
      </w:pPr>
      <w:r w:rsidRPr="00C93B2C">
        <w:t>[11]</w:t>
      </w:r>
      <w:r w:rsidRPr="00C93B2C">
        <w:tab/>
        <w:t xml:space="preserve">GOODFELLOW I, POUGET-ABADIE J, MIRZA M, </w:t>
      </w:r>
      <w:r w:rsidRPr="00C93B2C">
        <w:t>等</w:t>
      </w:r>
      <w:r w:rsidRPr="00C93B2C">
        <w:t xml:space="preserve">. Generative Adversarial Nets[C/OL]//Advances in Neural Information Processing Systems: </w:t>
      </w:r>
      <w:r w:rsidRPr="00C93B2C">
        <w:t>卷</w:t>
      </w:r>
      <w:r w:rsidRPr="00C93B2C">
        <w:t xml:space="preserve"> 27. Curran Associates, Inc., 2014[2023-10-29].</w:t>
      </w:r>
    </w:p>
    <w:p w14:paraId="7A4A0425" w14:textId="77777777" w:rsidR="00C93B2C" w:rsidRPr="00C93B2C" w:rsidRDefault="00C93B2C" w:rsidP="00C93B2C">
      <w:pPr>
        <w:pStyle w:val="a8"/>
      </w:pPr>
      <w:r w:rsidRPr="00C93B2C">
        <w:t>[12]</w:t>
      </w:r>
      <w:r w:rsidRPr="00C93B2C">
        <w:tab/>
        <w:t xml:space="preserve">CAI Q, MA M, WANG C, </w:t>
      </w:r>
      <w:r w:rsidRPr="00C93B2C">
        <w:t>等</w:t>
      </w:r>
      <w:r w:rsidRPr="00C93B2C">
        <w:t>. Image neural style transfer: A review[J/OL]. Computers and Electrical Engineering, 2023, 108: 108723.</w:t>
      </w:r>
    </w:p>
    <w:p w14:paraId="048DF947" w14:textId="77777777" w:rsidR="00C93B2C" w:rsidRPr="00C93B2C" w:rsidRDefault="00C93B2C" w:rsidP="00C93B2C">
      <w:pPr>
        <w:pStyle w:val="a8"/>
      </w:pPr>
      <w:r w:rsidRPr="00C93B2C">
        <w:t>[13]</w:t>
      </w:r>
      <w:r w:rsidRPr="00C93B2C">
        <w:tab/>
        <w:t>GATYS L A, ECKER A S, BETHGE M. Image Style Transfer Using Convolutional Neural Networks[C/OL]//2016 IEEE Conference on Computer Vision and Pattern Recognition (CVPR). Las Vegas, NV, USA: IEEE, 2016: 2414-2423[2023-04-13].</w:t>
      </w:r>
    </w:p>
    <w:p w14:paraId="55A0D9C1" w14:textId="77777777" w:rsidR="00C93B2C" w:rsidRPr="00C93B2C" w:rsidRDefault="00C93B2C" w:rsidP="00C93B2C">
      <w:pPr>
        <w:pStyle w:val="a8"/>
      </w:pPr>
      <w:r w:rsidRPr="00C93B2C">
        <w:t>[14]</w:t>
      </w:r>
      <w:r w:rsidRPr="00C93B2C">
        <w:tab/>
        <w:t xml:space="preserve">SIMONYAN K, ZISSERMAN A. Very Deep Convolutional Networks for Large-Scale Image Recognition[M/OL]. </w:t>
      </w:r>
      <w:proofErr w:type="spellStart"/>
      <w:r w:rsidRPr="00C93B2C">
        <w:t>arXiv</w:t>
      </w:r>
      <w:proofErr w:type="spellEnd"/>
      <w:r w:rsidRPr="00C93B2C">
        <w:t>, 2015[2024-01-29].</w:t>
      </w:r>
    </w:p>
    <w:p w14:paraId="16CEAD76" w14:textId="77777777" w:rsidR="00C93B2C" w:rsidRPr="00C93B2C" w:rsidRDefault="00C93B2C" w:rsidP="00C93B2C">
      <w:pPr>
        <w:pStyle w:val="a8"/>
      </w:pPr>
      <w:r w:rsidRPr="00C93B2C">
        <w:t>[15]</w:t>
      </w:r>
      <w:r w:rsidRPr="00C93B2C">
        <w:tab/>
        <w:t xml:space="preserve">RISSER E, WILMOT P, BARNES C. Stable and Controllable Neural Texture Synthesis and Style Transfer Using Histogram Losses[M/OL]. </w:t>
      </w:r>
      <w:proofErr w:type="spellStart"/>
      <w:r w:rsidRPr="00C93B2C">
        <w:t>arXiv</w:t>
      </w:r>
      <w:proofErr w:type="spellEnd"/>
      <w:r w:rsidRPr="00C93B2C">
        <w:t>, 2017[2023-10-29].</w:t>
      </w:r>
    </w:p>
    <w:p w14:paraId="11E1545F" w14:textId="77777777" w:rsidR="00C93B2C" w:rsidRPr="00C93B2C" w:rsidRDefault="00C93B2C" w:rsidP="00C93B2C">
      <w:pPr>
        <w:pStyle w:val="a8"/>
      </w:pPr>
      <w:r w:rsidRPr="00C93B2C">
        <w:t>[16]</w:t>
      </w:r>
      <w:r w:rsidRPr="00C93B2C">
        <w:tab/>
        <w:t xml:space="preserve">JOHNSON J, ALAHI A, FEI-FEI L. Perceptual Losses for Real-Time Style Transfer and Super-Resolution[M/OL]. </w:t>
      </w:r>
      <w:proofErr w:type="spellStart"/>
      <w:r w:rsidRPr="00C93B2C">
        <w:t>arXiv</w:t>
      </w:r>
      <w:proofErr w:type="spellEnd"/>
      <w:r w:rsidRPr="00C93B2C">
        <w:t>, 2016[2023-04-10].</w:t>
      </w:r>
    </w:p>
    <w:p w14:paraId="0C6E8573" w14:textId="77777777" w:rsidR="00C93B2C" w:rsidRPr="00C93B2C" w:rsidRDefault="00C93B2C" w:rsidP="00C93B2C">
      <w:pPr>
        <w:pStyle w:val="a8"/>
      </w:pPr>
      <w:r w:rsidRPr="00C93B2C">
        <w:t>[17]</w:t>
      </w:r>
      <w:r w:rsidRPr="00C93B2C">
        <w:tab/>
        <w:t xml:space="preserve">ULYANOV D, LEBEDEV V, VEDALDI A, </w:t>
      </w:r>
      <w:r w:rsidRPr="00C93B2C">
        <w:t>等</w:t>
      </w:r>
      <w:r w:rsidRPr="00C93B2C">
        <w:t xml:space="preserve">. Texture Networks: Feed-forward Synthesis of Textures and Stylized Images[M/OL]. </w:t>
      </w:r>
      <w:proofErr w:type="spellStart"/>
      <w:r w:rsidRPr="00C93B2C">
        <w:t>arXiv</w:t>
      </w:r>
      <w:proofErr w:type="spellEnd"/>
      <w:r w:rsidRPr="00C93B2C">
        <w:t>, 2016[2023-10-29].</w:t>
      </w:r>
    </w:p>
    <w:p w14:paraId="07024474" w14:textId="77777777" w:rsidR="00C93B2C" w:rsidRPr="00C93B2C" w:rsidRDefault="00C93B2C" w:rsidP="00C93B2C">
      <w:pPr>
        <w:pStyle w:val="a8"/>
      </w:pPr>
      <w:r w:rsidRPr="00C93B2C">
        <w:t>[18]</w:t>
      </w:r>
      <w:r w:rsidRPr="00C93B2C">
        <w:tab/>
        <w:t xml:space="preserve">DUMOULIN V, SHLENS J, KUDLUR M. A Learned Representation </w:t>
      </w:r>
      <w:proofErr w:type="gramStart"/>
      <w:r w:rsidRPr="00C93B2C">
        <w:t>For</w:t>
      </w:r>
      <w:proofErr w:type="gramEnd"/>
      <w:r w:rsidRPr="00C93B2C">
        <w:t xml:space="preserve"> Artistic Style[M/OL]. </w:t>
      </w:r>
      <w:proofErr w:type="spellStart"/>
      <w:r w:rsidRPr="00C93B2C">
        <w:t>arXiv</w:t>
      </w:r>
      <w:proofErr w:type="spellEnd"/>
      <w:r w:rsidRPr="00C93B2C">
        <w:t>, 2017[2023-10-29].</w:t>
      </w:r>
    </w:p>
    <w:p w14:paraId="7D08C80A" w14:textId="77777777" w:rsidR="00C93B2C" w:rsidRPr="00C93B2C" w:rsidRDefault="00C93B2C" w:rsidP="00C93B2C">
      <w:pPr>
        <w:pStyle w:val="a8"/>
      </w:pPr>
      <w:r w:rsidRPr="00C93B2C">
        <w:lastRenderedPageBreak/>
        <w:t>[19]</w:t>
      </w:r>
      <w:r w:rsidRPr="00C93B2C">
        <w:tab/>
        <w:t xml:space="preserve">HUANG S, AN J, WEI D, </w:t>
      </w:r>
      <w:r w:rsidRPr="00C93B2C">
        <w:t>等</w:t>
      </w:r>
      <w:r w:rsidRPr="00C93B2C">
        <w:t xml:space="preserve">. </w:t>
      </w:r>
      <w:proofErr w:type="spellStart"/>
      <w:r w:rsidRPr="00C93B2C">
        <w:t>QuantArt</w:t>
      </w:r>
      <w:proofErr w:type="spellEnd"/>
      <w:r w:rsidRPr="00C93B2C">
        <w:t>: Quantizing Image Style Transfer Towards High Visual Fidelity[C/OL]//Computer Vision and Pattern Recognition. 2023: 5947-5956[2023-12-05].</w:t>
      </w:r>
    </w:p>
    <w:p w14:paraId="54EF26C9" w14:textId="77777777" w:rsidR="00C93B2C" w:rsidRPr="00C93B2C" w:rsidRDefault="00C93B2C" w:rsidP="00C93B2C">
      <w:pPr>
        <w:pStyle w:val="a8"/>
      </w:pPr>
      <w:r w:rsidRPr="00C93B2C">
        <w:t>[20]</w:t>
      </w:r>
      <w:r w:rsidRPr="00C93B2C">
        <w:tab/>
        <w:t xml:space="preserve">ZHU J Y, PARK T, ISOLA P, </w:t>
      </w:r>
      <w:r w:rsidRPr="00C93B2C">
        <w:t>等</w:t>
      </w:r>
      <w:r w:rsidRPr="00C93B2C">
        <w:t>. Unpaired Image-To-Image Translation Using Cycle-Consistent Adversarial Networks[C/OL]//CVPR. 2017: 2223-2232[2023-10-29].</w:t>
      </w:r>
    </w:p>
    <w:p w14:paraId="75AFD04C" w14:textId="77777777" w:rsidR="00C93B2C" w:rsidRPr="00C93B2C" w:rsidRDefault="00C93B2C" w:rsidP="00C93B2C">
      <w:pPr>
        <w:pStyle w:val="a8"/>
      </w:pPr>
      <w:r w:rsidRPr="00C93B2C">
        <w:t>[21]</w:t>
      </w:r>
      <w:r w:rsidRPr="00C93B2C">
        <w:tab/>
        <w:t xml:space="preserve">LIU S, LIN T, HE D, </w:t>
      </w:r>
      <w:r w:rsidRPr="00C93B2C">
        <w:t>等</w:t>
      </w:r>
      <w:r w:rsidRPr="00C93B2C">
        <w:t xml:space="preserve">. </w:t>
      </w:r>
      <w:proofErr w:type="spellStart"/>
      <w:r w:rsidRPr="00C93B2C">
        <w:t>AdaAttN</w:t>
      </w:r>
      <w:proofErr w:type="spellEnd"/>
      <w:r w:rsidRPr="00C93B2C">
        <w:t>: Revisit Attention Mechanism in Arbitrary Neural Style Transfer[C/OL]//International Conference on Computer Vision. 2021: 6629-6638[2023-12-11].</w:t>
      </w:r>
    </w:p>
    <w:p w14:paraId="74D6E74C" w14:textId="77777777" w:rsidR="00C93B2C" w:rsidRPr="00C93B2C" w:rsidRDefault="00C93B2C" w:rsidP="00C93B2C">
      <w:pPr>
        <w:pStyle w:val="a8"/>
      </w:pPr>
      <w:r w:rsidRPr="00C93B2C">
        <w:t>[22]</w:t>
      </w:r>
      <w:r w:rsidRPr="00C93B2C">
        <w:tab/>
        <w:t xml:space="preserve">KWON G, YE J C. </w:t>
      </w:r>
      <w:proofErr w:type="spellStart"/>
      <w:r w:rsidRPr="00C93B2C">
        <w:t>CLIPstyler</w:t>
      </w:r>
      <w:proofErr w:type="spellEnd"/>
      <w:r w:rsidRPr="00C93B2C">
        <w:t xml:space="preserve">: Image Style Transfer </w:t>
      </w:r>
      <w:proofErr w:type="gramStart"/>
      <w:r w:rsidRPr="00C93B2C">
        <w:t>With</w:t>
      </w:r>
      <w:proofErr w:type="gramEnd"/>
      <w:r w:rsidRPr="00C93B2C">
        <w:t xml:space="preserve"> a Single Text Condition[C/OL]//Computer Vision and Pattern Recognition. 2022: 18062-18071[2023-09-21].</w:t>
      </w:r>
    </w:p>
    <w:p w14:paraId="737439D4" w14:textId="77777777" w:rsidR="00C93B2C" w:rsidRPr="00C93B2C" w:rsidRDefault="00C93B2C" w:rsidP="00C93B2C">
      <w:pPr>
        <w:pStyle w:val="a8"/>
      </w:pPr>
      <w:r w:rsidRPr="00C93B2C">
        <w:t>[23]</w:t>
      </w:r>
      <w:r w:rsidRPr="00C93B2C">
        <w:tab/>
        <w:t xml:space="preserve">SUN H, LIN Y, ZOU Q, </w:t>
      </w:r>
      <w:r w:rsidRPr="00C93B2C">
        <w:t>等</w:t>
      </w:r>
      <w:r w:rsidRPr="00C93B2C">
        <w:t>. Convolutional Neural Networks Based Remote Sensing Scene Classification Under Clear and Cloudy Environments[C/OL]//Proceedings of the IEEE/CVF International Conference on Computer Vision. 2021: 713-720[2024-08-21].</w:t>
      </w:r>
    </w:p>
    <w:p w14:paraId="4CDB7785" w14:textId="77777777" w:rsidR="00C93B2C" w:rsidRPr="00C93B2C" w:rsidRDefault="00C93B2C" w:rsidP="00C93B2C">
      <w:pPr>
        <w:pStyle w:val="a8"/>
      </w:pPr>
      <w:r w:rsidRPr="00C93B2C">
        <w:t>[24]</w:t>
      </w:r>
      <w:r w:rsidRPr="00C93B2C">
        <w:tab/>
        <w:t xml:space="preserve">PARK T, EFROS A </w:t>
      </w:r>
      <w:proofErr w:type="spellStart"/>
      <w:r w:rsidRPr="00C93B2C">
        <w:t>A</w:t>
      </w:r>
      <w:proofErr w:type="spellEnd"/>
      <w:r w:rsidRPr="00C93B2C">
        <w:t xml:space="preserve">, ZHANG R, </w:t>
      </w:r>
      <w:r w:rsidRPr="00C93B2C">
        <w:t>等</w:t>
      </w:r>
      <w:r w:rsidRPr="00C93B2C">
        <w:t xml:space="preserve">. Contrastive Learning for Unpaired Image-to-Image Translation[M/OL]. </w:t>
      </w:r>
      <w:proofErr w:type="spellStart"/>
      <w:r w:rsidRPr="00C93B2C">
        <w:t>arXiv</w:t>
      </w:r>
      <w:proofErr w:type="spellEnd"/>
      <w:r w:rsidRPr="00C93B2C">
        <w:t>, 2020[2024-08-28].</w:t>
      </w:r>
    </w:p>
    <w:p w14:paraId="1A850CC0" w14:textId="77777777" w:rsidR="00C93B2C" w:rsidRPr="00C93B2C" w:rsidRDefault="00C93B2C" w:rsidP="00C93B2C">
      <w:pPr>
        <w:pStyle w:val="a8"/>
      </w:pPr>
      <w:r w:rsidRPr="00C93B2C">
        <w:t>[25]</w:t>
      </w:r>
      <w:r w:rsidRPr="00C93B2C">
        <w:tab/>
        <w:t xml:space="preserve">ISOLA P, ZHU J Y, ZHOU T, </w:t>
      </w:r>
      <w:r w:rsidRPr="00C93B2C">
        <w:t>等</w:t>
      </w:r>
      <w:r w:rsidRPr="00C93B2C">
        <w:t xml:space="preserve">. Image-To-Image Translation </w:t>
      </w:r>
      <w:proofErr w:type="gramStart"/>
      <w:r w:rsidRPr="00C93B2C">
        <w:t>With</w:t>
      </w:r>
      <w:proofErr w:type="gramEnd"/>
      <w:r w:rsidRPr="00C93B2C">
        <w:t xml:space="preserve"> Conditional Adversarial Networks[C/OL]//Proceedings of the IEEE Conference on Computer Vision and Pattern Recognition. 2017: 1125-1134[2024-08-29].</w:t>
      </w:r>
    </w:p>
    <w:p w14:paraId="7D46D6A5" w14:textId="77777777" w:rsidR="00C93B2C" w:rsidRPr="00C93B2C" w:rsidRDefault="00C93B2C" w:rsidP="00C93B2C">
      <w:pPr>
        <w:pStyle w:val="a8"/>
      </w:pPr>
      <w:r w:rsidRPr="00C93B2C">
        <w:t>[26]</w:t>
      </w:r>
      <w:r w:rsidRPr="00C93B2C">
        <w:tab/>
        <w:t>HUYNH-THU Q, GHANBARI M. Scope of validity of PSNR in image/video quality assessment[J/OL]. Electronics letters, 2008, 44(13): 800-801.</w:t>
      </w:r>
    </w:p>
    <w:p w14:paraId="21A5814A" w14:textId="77777777" w:rsidR="00C93B2C" w:rsidRPr="00C93B2C" w:rsidRDefault="00C93B2C" w:rsidP="00C93B2C">
      <w:pPr>
        <w:pStyle w:val="a8"/>
      </w:pPr>
      <w:r w:rsidRPr="00C93B2C">
        <w:t>[27]</w:t>
      </w:r>
      <w:r w:rsidRPr="00C93B2C">
        <w:tab/>
        <w:t>HORE A, ZIOU D. Image quality metrics: PSNR vs. SSIM[C/OL]//2010 20th international conference on pattern recognition. IEEE, 2010: 2366-2369[2024-08-29].</w:t>
      </w:r>
    </w:p>
    <w:p w14:paraId="56A3E13D" w14:textId="07691EF4" w:rsidR="000069ED" w:rsidRPr="00DB692E" w:rsidRDefault="00973E16" w:rsidP="000903D1">
      <w:pPr>
        <w:rPr>
          <w:b/>
          <w:bCs/>
          <w:sz w:val="22"/>
          <w:szCs w:val="22"/>
        </w:rPr>
      </w:pPr>
      <w:r w:rsidRPr="00973E16">
        <w:rPr>
          <w:b/>
          <w:bCs/>
        </w:rPr>
        <w:fldChar w:fldCharType="end"/>
      </w:r>
    </w:p>
    <w:sectPr w:rsidR="000069ED" w:rsidRPr="00DB692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Xiaotong Zhou" w:date="2024-08-28T15:14:00Z" w:initials="XZ">
    <w:p w14:paraId="47E3A649" w14:textId="77777777" w:rsidR="00561D7B" w:rsidRDefault="00561D7B" w:rsidP="00561D7B">
      <w:pPr>
        <w:pStyle w:val="ab"/>
      </w:pPr>
      <w:r>
        <w:rPr>
          <w:rStyle w:val="aa"/>
        </w:rPr>
        <w:annotationRef/>
      </w:r>
      <w:r>
        <w:rPr>
          <w:rFonts w:hint="eastAsia"/>
        </w:rPr>
        <w:t>若最终相关技术过于冗余，可以删除这一部分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7E3A6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D0D244E" w16cex:dateUtc="2024-08-28T07: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7E3A649" w16cid:durableId="4D0D244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CB5501"/>
    <w:multiLevelType w:val="hybridMultilevel"/>
    <w:tmpl w:val="FB5C842E"/>
    <w:lvl w:ilvl="0" w:tplc="50F64A76">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E6A7FB6"/>
    <w:multiLevelType w:val="multilevel"/>
    <w:tmpl w:val="FE42CDF8"/>
    <w:lvl w:ilvl="0">
      <w:start w:val="1"/>
      <w:numFmt w:val="decimal"/>
      <w:lvlText w:val="%1."/>
      <w:lvlJc w:val="left"/>
      <w:pPr>
        <w:ind w:left="440" w:hanging="440"/>
      </w:pPr>
    </w:lvl>
    <w:lvl w:ilvl="1">
      <w:start w:val="1"/>
      <w:numFmt w:val="decimal"/>
      <w:isLgl/>
      <w:lvlText w:val="%1.%2"/>
      <w:lvlJc w:val="left"/>
      <w:pPr>
        <w:ind w:left="842" w:hanging="420"/>
      </w:pPr>
      <w:rPr>
        <w:rFonts w:hint="default"/>
      </w:rPr>
    </w:lvl>
    <w:lvl w:ilvl="2">
      <w:start w:val="1"/>
      <w:numFmt w:val="decimal"/>
      <w:isLgl/>
      <w:lvlText w:val="%1.%2.%3"/>
      <w:lvlJc w:val="left"/>
      <w:pPr>
        <w:ind w:left="1564" w:hanging="720"/>
      </w:pPr>
      <w:rPr>
        <w:rFonts w:hint="default"/>
      </w:rPr>
    </w:lvl>
    <w:lvl w:ilvl="3">
      <w:start w:val="1"/>
      <w:numFmt w:val="decimal"/>
      <w:isLgl/>
      <w:lvlText w:val="%1.%2.%3.%4"/>
      <w:lvlJc w:val="left"/>
      <w:pPr>
        <w:ind w:left="2346" w:hanging="1080"/>
      </w:pPr>
      <w:rPr>
        <w:rFonts w:hint="default"/>
      </w:rPr>
    </w:lvl>
    <w:lvl w:ilvl="4">
      <w:start w:val="1"/>
      <w:numFmt w:val="decimal"/>
      <w:isLgl/>
      <w:lvlText w:val="%1.%2.%3.%4.%5"/>
      <w:lvlJc w:val="left"/>
      <w:pPr>
        <w:ind w:left="2768"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72" w:hanging="1440"/>
      </w:pPr>
      <w:rPr>
        <w:rFonts w:hint="default"/>
      </w:rPr>
    </w:lvl>
    <w:lvl w:ilvl="7">
      <w:start w:val="1"/>
      <w:numFmt w:val="decimal"/>
      <w:isLgl/>
      <w:lvlText w:val="%1.%2.%3.%4.%5.%6.%7.%8"/>
      <w:lvlJc w:val="left"/>
      <w:pPr>
        <w:ind w:left="4754" w:hanging="1800"/>
      </w:pPr>
      <w:rPr>
        <w:rFonts w:hint="default"/>
      </w:rPr>
    </w:lvl>
    <w:lvl w:ilvl="8">
      <w:start w:val="1"/>
      <w:numFmt w:val="decimal"/>
      <w:isLgl/>
      <w:lvlText w:val="%1.%2.%3.%4.%5.%6.%7.%8.%9"/>
      <w:lvlJc w:val="left"/>
      <w:pPr>
        <w:ind w:left="5176" w:hanging="1800"/>
      </w:pPr>
      <w:rPr>
        <w:rFonts w:hint="default"/>
      </w:rPr>
    </w:lvl>
  </w:abstractNum>
  <w:abstractNum w:abstractNumId="2" w15:restartNumberingAfterBreak="0">
    <w:nsid w:val="2C1A0DD0"/>
    <w:multiLevelType w:val="hybridMultilevel"/>
    <w:tmpl w:val="27AC5370"/>
    <w:lvl w:ilvl="0" w:tplc="B20AC09E">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34BA1436"/>
    <w:multiLevelType w:val="multilevel"/>
    <w:tmpl w:val="5456EE10"/>
    <w:lvl w:ilvl="0">
      <w:start w:val="1"/>
      <w:numFmt w:val="decimal"/>
      <w:suff w:val="space"/>
      <w:lvlText w:val="%1"/>
      <w:lvlJc w:val="left"/>
      <w:pPr>
        <w:ind w:left="425" w:hanging="425"/>
      </w:pPr>
      <w:rPr>
        <w:rFonts w:hint="eastAsia"/>
      </w:rPr>
    </w:lvl>
    <w:lvl w:ilvl="1">
      <w:start w:val="1"/>
      <w:numFmt w:val="decimal"/>
      <w:suff w:val="space"/>
      <w:lvlText w:val="%1.%2"/>
      <w:lvlJc w:val="left"/>
      <w:pPr>
        <w:ind w:left="-32767" w:firstLine="0"/>
      </w:pPr>
      <w:rPr>
        <w:rFonts w:hint="eastAsia"/>
      </w:rPr>
    </w:lvl>
    <w:lvl w:ilvl="2">
      <w:start w:val="1"/>
      <w:numFmt w:val="decimal"/>
      <w:pStyle w:val="3"/>
      <w:lvlText w:val="%1.%2.%3"/>
      <w:lvlJc w:val="left"/>
      <w:pPr>
        <w:ind w:left="1418" w:hanging="567"/>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88C0A64"/>
    <w:multiLevelType w:val="hybridMultilevel"/>
    <w:tmpl w:val="D4181C42"/>
    <w:lvl w:ilvl="0" w:tplc="346A353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50B02FF2"/>
    <w:multiLevelType w:val="multilevel"/>
    <w:tmpl w:val="E63E9984"/>
    <w:lvl w:ilvl="0">
      <w:start w:val="1"/>
      <w:numFmt w:val="decimal"/>
      <w:lvlText w:val="%1."/>
      <w:lvlJc w:val="left"/>
      <w:pPr>
        <w:ind w:left="440" w:hanging="440"/>
      </w:pPr>
    </w:lvl>
    <w:lvl w:ilvl="1">
      <w:start w:val="1"/>
      <w:numFmt w:val="decimal"/>
      <w:isLgl/>
      <w:lvlText w:val="%1.%2"/>
      <w:lvlJc w:val="left"/>
      <w:pPr>
        <w:ind w:left="842" w:hanging="420"/>
      </w:pPr>
      <w:rPr>
        <w:rFonts w:hint="default"/>
      </w:rPr>
    </w:lvl>
    <w:lvl w:ilvl="2">
      <w:start w:val="1"/>
      <w:numFmt w:val="decimal"/>
      <w:isLgl/>
      <w:lvlText w:val="%1.%2.%3"/>
      <w:lvlJc w:val="left"/>
      <w:pPr>
        <w:ind w:left="1564" w:hanging="720"/>
      </w:pPr>
      <w:rPr>
        <w:rFonts w:hint="default"/>
      </w:rPr>
    </w:lvl>
    <w:lvl w:ilvl="3">
      <w:start w:val="1"/>
      <w:numFmt w:val="decimal"/>
      <w:isLgl/>
      <w:lvlText w:val="%1.%2.%3.%4"/>
      <w:lvlJc w:val="left"/>
      <w:pPr>
        <w:ind w:left="2346" w:hanging="1080"/>
      </w:pPr>
      <w:rPr>
        <w:rFonts w:hint="default"/>
      </w:rPr>
    </w:lvl>
    <w:lvl w:ilvl="4">
      <w:start w:val="1"/>
      <w:numFmt w:val="decimal"/>
      <w:isLgl/>
      <w:lvlText w:val="%1.%2.%3.%4.%5"/>
      <w:lvlJc w:val="left"/>
      <w:pPr>
        <w:ind w:left="2768"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72" w:hanging="1440"/>
      </w:pPr>
      <w:rPr>
        <w:rFonts w:hint="default"/>
      </w:rPr>
    </w:lvl>
    <w:lvl w:ilvl="7">
      <w:start w:val="1"/>
      <w:numFmt w:val="decimal"/>
      <w:isLgl/>
      <w:lvlText w:val="%1.%2.%3.%4.%5.%6.%7.%8"/>
      <w:lvlJc w:val="left"/>
      <w:pPr>
        <w:ind w:left="4754" w:hanging="1800"/>
      </w:pPr>
      <w:rPr>
        <w:rFonts w:hint="default"/>
      </w:rPr>
    </w:lvl>
    <w:lvl w:ilvl="8">
      <w:start w:val="1"/>
      <w:numFmt w:val="decimal"/>
      <w:isLgl/>
      <w:lvlText w:val="%1.%2.%3.%4.%5.%6.%7.%8.%9"/>
      <w:lvlJc w:val="left"/>
      <w:pPr>
        <w:ind w:left="5176" w:hanging="1800"/>
      </w:pPr>
      <w:rPr>
        <w:rFonts w:hint="default"/>
      </w:rPr>
    </w:lvl>
  </w:abstractNum>
  <w:abstractNum w:abstractNumId="6" w15:restartNumberingAfterBreak="0">
    <w:nsid w:val="51F91657"/>
    <w:multiLevelType w:val="multilevel"/>
    <w:tmpl w:val="88523752"/>
    <w:lvl w:ilvl="0">
      <w:start w:val="1"/>
      <w:numFmt w:val="decimal"/>
      <w:lvlText w:val="%1."/>
      <w:lvlJc w:val="left"/>
      <w:pPr>
        <w:ind w:left="440" w:hanging="440"/>
      </w:pPr>
    </w:lvl>
    <w:lvl w:ilvl="1">
      <w:start w:val="1"/>
      <w:numFmt w:val="decimal"/>
      <w:isLgl/>
      <w:lvlText w:val="%1.%2"/>
      <w:lvlJc w:val="left"/>
      <w:pPr>
        <w:ind w:left="842" w:hanging="420"/>
      </w:pPr>
      <w:rPr>
        <w:rFonts w:hint="default"/>
      </w:rPr>
    </w:lvl>
    <w:lvl w:ilvl="2">
      <w:start w:val="1"/>
      <w:numFmt w:val="decimal"/>
      <w:isLgl/>
      <w:lvlText w:val="%1.%2.%3"/>
      <w:lvlJc w:val="left"/>
      <w:pPr>
        <w:ind w:left="1564" w:hanging="720"/>
      </w:pPr>
      <w:rPr>
        <w:rFonts w:hint="default"/>
      </w:rPr>
    </w:lvl>
    <w:lvl w:ilvl="3">
      <w:start w:val="1"/>
      <w:numFmt w:val="decimal"/>
      <w:isLgl/>
      <w:lvlText w:val="%1.%2.%3.%4"/>
      <w:lvlJc w:val="left"/>
      <w:pPr>
        <w:ind w:left="2346" w:hanging="1080"/>
      </w:pPr>
      <w:rPr>
        <w:rFonts w:hint="default"/>
      </w:rPr>
    </w:lvl>
    <w:lvl w:ilvl="4">
      <w:start w:val="1"/>
      <w:numFmt w:val="decimal"/>
      <w:isLgl/>
      <w:lvlText w:val="%1.%2.%3.%4.%5"/>
      <w:lvlJc w:val="left"/>
      <w:pPr>
        <w:ind w:left="2768"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72" w:hanging="1440"/>
      </w:pPr>
      <w:rPr>
        <w:rFonts w:hint="default"/>
      </w:rPr>
    </w:lvl>
    <w:lvl w:ilvl="7">
      <w:start w:val="1"/>
      <w:numFmt w:val="decimal"/>
      <w:isLgl/>
      <w:lvlText w:val="%1.%2.%3.%4.%5.%6.%7.%8"/>
      <w:lvlJc w:val="left"/>
      <w:pPr>
        <w:ind w:left="4754" w:hanging="1800"/>
      </w:pPr>
      <w:rPr>
        <w:rFonts w:hint="default"/>
      </w:rPr>
    </w:lvl>
    <w:lvl w:ilvl="8">
      <w:start w:val="1"/>
      <w:numFmt w:val="decimal"/>
      <w:isLgl/>
      <w:lvlText w:val="%1.%2.%3.%4.%5.%6.%7.%8.%9"/>
      <w:lvlJc w:val="left"/>
      <w:pPr>
        <w:ind w:left="5176" w:hanging="1800"/>
      </w:pPr>
      <w:rPr>
        <w:rFonts w:hint="default"/>
      </w:rPr>
    </w:lvl>
  </w:abstractNum>
  <w:abstractNum w:abstractNumId="7" w15:restartNumberingAfterBreak="0">
    <w:nsid w:val="5BC553C3"/>
    <w:multiLevelType w:val="hybridMultilevel"/>
    <w:tmpl w:val="3B5CBE26"/>
    <w:lvl w:ilvl="0" w:tplc="61B84A9E">
      <w:start w:val="3"/>
      <w:numFmt w:val="decimal"/>
      <w:lvlText w:val="%1.1.1"/>
      <w:lvlJc w:val="left"/>
      <w:pPr>
        <w:ind w:left="440" w:hanging="440"/>
      </w:pPr>
      <w:rPr>
        <w:rFonts w:ascii="Times New Roman" w:eastAsia="黑体" w:hAnsi="Times New Roman" w:hint="default"/>
        <w:color w:val="000000" w:themeColor="text1"/>
        <w:spacing w:val="0"/>
        <w:w w:val="100"/>
        <w:position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E121BB0"/>
    <w:multiLevelType w:val="multilevel"/>
    <w:tmpl w:val="06789494"/>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941907197">
    <w:abstractNumId w:val="1"/>
  </w:num>
  <w:num w:numId="2" w16cid:durableId="1597247587">
    <w:abstractNumId w:val="7"/>
  </w:num>
  <w:num w:numId="3" w16cid:durableId="1207915233">
    <w:abstractNumId w:val="6"/>
  </w:num>
  <w:num w:numId="4" w16cid:durableId="1769810632">
    <w:abstractNumId w:val="6"/>
  </w:num>
  <w:num w:numId="5" w16cid:durableId="1307852395">
    <w:abstractNumId w:val="5"/>
  </w:num>
  <w:num w:numId="6" w16cid:durableId="1221475731">
    <w:abstractNumId w:val="8"/>
  </w:num>
  <w:num w:numId="7" w16cid:durableId="10574381">
    <w:abstractNumId w:val="3"/>
  </w:num>
  <w:num w:numId="8" w16cid:durableId="1230077890">
    <w:abstractNumId w:val="4"/>
  </w:num>
  <w:num w:numId="9" w16cid:durableId="1659336970">
    <w:abstractNumId w:val="2"/>
  </w:num>
  <w:num w:numId="10" w16cid:durableId="18829334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Xiaotong Zhou">
    <w15:presenceInfo w15:providerId="Windows Live" w15:userId="4904891d3a8ddd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6D6"/>
    <w:rsid w:val="000069ED"/>
    <w:rsid w:val="00006B07"/>
    <w:rsid w:val="00007032"/>
    <w:rsid w:val="00013519"/>
    <w:rsid w:val="00016776"/>
    <w:rsid w:val="00017D01"/>
    <w:rsid w:val="00020397"/>
    <w:rsid w:val="000235D3"/>
    <w:rsid w:val="00026A9C"/>
    <w:rsid w:val="00030888"/>
    <w:rsid w:val="00033DE2"/>
    <w:rsid w:val="000449D2"/>
    <w:rsid w:val="00045E78"/>
    <w:rsid w:val="00050D3B"/>
    <w:rsid w:val="00052951"/>
    <w:rsid w:val="00056559"/>
    <w:rsid w:val="00057B4E"/>
    <w:rsid w:val="00075E66"/>
    <w:rsid w:val="00076EE3"/>
    <w:rsid w:val="00080E6D"/>
    <w:rsid w:val="0008780A"/>
    <w:rsid w:val="000903D1"/>
    <w:rsid w:val="000978DA"/>
    <w:rsid w:val="000A2C15"/>
    <w:rsid w:val="000A68F0"/>
    <w:rsid w:val="000B00A7"/>
    <w:rsid w:val="000B33F9"/>
    <w:rsid w:val="000B3DD2"/>
    <w:rsid w:val="000B4F03"/>
    <w:rsid w:val="000C254C"/>
    <w:rsid w:val="000D068D"/>
    <w:rsid w:val="000D1E84"/>
    <w:rsid w:val="000E2E83"/>
    <w:rsid w:val="000E4BD8"/>
    <w:rsid w:val="000E5D23"/>
    <w:rsid w:val="000E7302"/>
    <w:rsid w:val="000F16B6"/>
    <w:rsid w:val="000F3B8A"/>
    <w:rsid w:val="001010C2"/>
    <w:rsid w:val="001037D1"/>
    <w:rsid w:val="00105F44"/>
    <w:rsid w:val="00106024"/>
    <w:rsid w:val="0011055E"/>
    <w:rsid w:val="00123035"/>
    <w:rsid w:val="0012560F"/>
    <w:rsid w:val="00130D70"/>
    <w:rsid w:val="00130DEB"/>
    <w:rsid w:val="00137F95"/>
    <w:rsid w:val="0014103E"/>
    <w:rsid w:val="00142AD9"/>
    <w:rsid w:val="00144B91"/>
    <w:rsid w:val="00153A03"/>
    <w:rsid w:val="00154E16"/>
    <w:rsid w:val="00155A6E"/>
    <w:rsid w:val="00157B5B"/>
    <w:rsid w:val="001704EF"/>
    <w:rsid w:val="00170FFE"/>
    <w:rsid w:val="00171275"/>
    <w:rsid w:val="00173430"/>
    <w:rsid w:val="001809E2"/>
    <w:rsid w:val="00182B7D"/>
    <w:rsid w:val="0018513B"/>
    <w:rsid w:val="00186BBD"/>
    <w:rsid w:val="00187EB4"/>
    <w:rsid w:val="001919F9"/>
    <w:rsid w:val="001A5667"/>
    <w:rsid w:val="001C3110"/>
    <w:rsid w:val="001D4759"/>
    <w:rsid w:val="001D55BA"/>
    <w:rsid w:val="001E46F0"/>
    <w:rsid w:val="001E687C"/>
    <w:rsid w:val="001F09F1"/>
    <w:rsid w:val="001F2688"/>
    <w:rsid w:val="001F2851"/>
    <w:rsid w:val="001F3764"/>
    <w:rsid w:val="001F4A36"/>
    <w:rsid w:val="001F67F2"/>
    <w:rsid w:val="00204759"/>
    <w:rsid w:val="00213D14"/>
    <w:rsid w:val="002145B2"/>
    <w:rsid w:val="00215A5C"/>
    <w:rsid w:val="0022274D"/>
    <w:rsid w:val="00223D53"/>
    <w:rsid w:val="00225DAD"/>
    <w:rsid w:val="00227E27"/>
    <w:rsid w:val="00234863"/>
    <w:rsid w:val="002407C2"/>
    <w:rsid w:val="002410AD"/>
    <w:rsid w:val="002412AD"/>
    <w:rsid w:val="00241988"/>
    <w:rsid w:val="00242BD9"/>
    <w:rsid w:val="0025159C"/>
    <w:rsid w:val="00264162"/>
    <w:rsid w:val="00267815"/>
    <w:rsid w:val="00271722"/>
    <w:rsid w:val="00276195"/>
    <w:rsid w:val="0028059B"/>
    <w:rsid w:val="002833D9"/>
    <w:rsid w:val="00285565"/>
    <w:rsid w:val="00290723"/>
    <w:rsid w:val="00290C55"/>
    <w:rsid w:val="0029500C"/>
    <w:rsid w:val="00297BD3"/>
    <w:rsid w:val="002A73AF"/>
    <w:rsid w:val="002B0858"/>
    <w:rsid w:val="002B7493"/>
    <w:rsid w:val="002C1C41"/>
    <w:rsid w:val="002D4355"/>
    <w:rsid w:val="002E540E"/>
    <w:rsid w:val="002E5ACD"/>
    <w:rsid w:val="002E7993"/>
    <w:rsid w:val="002F03A2"/>
    <w:rsid w:val="002F25FE"/>
    <w:rsid w:val="002F47D8"/>
    <w:rsid w:val="00305BAD"/>
    <w:rsid w:val="0030742E"/>
    <w:rsid w:val="003104C4"/>
    <w:rsid w:val="003110A0"/>
    <w:rsid w:val="0031113B"/>
    <w:rsid w:val="00314A73"/>
    <w:rsid w:val="0031617F"/>
    <w:rsid w:val="003172C2"/>
    <w:rsid w:val="00320D2F"/>
    <w:rsid w:val="00322762"/>
    <w:rsid w:val="00335AF4"/>
    <w:rsid w:val="00337C13"/>
    <w:rsid w:val="00343163"/>
    <w:rsid w:val="00344420"/>
    <w:rsid w:val="00344FEB"/>
    <w:rsid w:val="003455F9"/>
    <w:rsid w:val="00347B93"/>
    <w:rsid w:val="003516F3"/>
    <w:rsid w:val="00361794"/>
    <w:rsid w:val="00361BF1"/>
    <w:rsid w:val="003653DF"/>
    <w:rsid w:val="003663FE"/>
    <w:rsid w:val="00366B55"/>
    <w:rsid w:val="00377BC5"/>
    <w:rsid w:val="00383E06"/>
    <w:rsid w:val="00392B20"/>
    <w:rsid w:val="003932E6"/>
    <w:rsid w:val="00394E87"/>
    <w:rsid w:val="003C2D66"/>
    <w:rsid w:val="003C3194"/>
    <w:rsid w:val="003D6B1A"/>
    <w:rsid w:val="003E2DF7"/>
    <w:rsid w:val="003E4FCD"/>
    <w:rsid w:val="003E5F3E"/>
    <w:rsid w:val="003E6226"/>
    <w:rsid w:val="003E6997"/>
    <w:rsid w:val="003F022A"/>
    <w:rsid w:val="003F19F7"/>
    <w:rsid w:val="003F3B08"/>
    <w:rsid w:val="003F4F1B"/>
    <w:rsid w:val="003F6DF1"/>
    <w:rsid w:val="00403A94"/>
    <w:rsid w:val="0041089F"/>
    <w:rsid w:val="00417DF5"/>
    <w:rsid w:val="00421003"/>
    <w:rsid w:val="00422498"/>
    <w:rsid w:val="00422560"/>
    <w:rsid w:val="004269CE"/>
    <w:rsid w:val="004316F8"/>
    <w:rsid w:val="004325BB"/>
    <w:rsid w:val="004336C3"/>
    <w:rsid w:val="004339C1"/>
    <w:rsid w:val="00434E5C"/>
    <w:rsid w:val="00436F6F"/>
    <w:rsid w:val="00437513"/>
    <w:rsid w:val="00437DCA"/>
    <w:rsid w:val="00440433"/>
    <w:rsid w:val="00440CD6"/>
    <w:rsid w:val="0044282C"/>
    <w:rsid w:val="0044608D"/>
    <w:rsid w:val="00452D48"/>
    <w:rsid w:val="00460377"/>
    <w:rsid w:val="00462B2D"/>
    <w:rsid w:val="00462E2B"/>
    <w:rsid w:val="00464CA9"/>
    <w:rsid w:val="00466895"/>
    <w:rsid w:val="00471CCB"/>
    <w:rsid w:val="0047648A"/>
    <w:rsid w:val="00481F03"/>
    <w:rsid w:val="00485BC1"/>
    <w:rsid w:val="00486601"/>
    <w:rsid w:val="0049315B"/>
    <w:rsid w:val="00496434"/>
    <w:rsid w:val="004A63F7"/>
    <w:rsid w:val="004B031E"/>
    <w:rsid w:val="004B167F"/>
    <w:rsid w:val="004B3A19"/>
    <w:rsid w:val="004B43EE"/>
    <w:rsid w:val="004B7E1F"/>
    <w:rsid w:val="004D1E30"/>
    <w:rsid w:val="004E0349"/>
    <w:rsid w:val="004E76DD"/>
    <w:rsid w:val="004F09E2"/>
    <w:rsid w:val="004F0C56"/>
    <w:rsid w:val="004F20E3"/>
    <w:rsid w:val="004F3493"/>
    <w:rsid w:val="004F4634"/>
    <w:rsid w:val="00500362"/>
    <w:rsid w:val="0050100C"/>
    <w:rsid w:val="005015D4"/>
    <w:rsid w:val="005031B1"/>
    <w:rsid w:val="00504351"/>
    <w:rsid w:val="00507260"/>
    <w:rsid w:val="00517015"/>
    <w:rsid w:val="005213B3"/>
    <w:rsid w:val="00525A49"/>
    <w:rsid w:val="00536E8A"/>
    <w:rsid w:val="00537CB2"/>
    <w:rsid w:val="00537D4F"/>
    <w:rsid w:val="00552B77"/>
    <w:rsid w:val="005572F7"/>
    <w:rsid w:val="00561D7B"/>
    <w:rsid w:val="00564A75"/>
    <w:rsid w:val="0057634D"/>
    <w:rsid w:val="00577FE8"/>
    <w:rsid w:val="00581FAC"/>
    <w:rsid w:val="005832ED"/>
    <w:rsid w:val="0058761A"/>
    <w:rsid w:val="00587E94"/>
    <w:rsid w:val="005951FE"/>
    <w:rsid w:val="005A4F66"/>
    <w:rsid w:val="005A5018"/>
    <w:rsid w:val="005C5E9E"/>
    <w:rsid w:val="005E2B2B"/>
    <w:rsid w:val="005F4EF9"/>
    <w:rsid w:val="005F5FD8"/>
    <w:rsid w:val="0060094C"/>
    <w:rsid w:val="00605FD1"/>
    <w:rsid w:val="006163E8"/>
    <w:rsid w:val="00617A4F"/>
    <w:rsid w:val="00621C3C"/>
    <w:rsid w:val="00622031"/>
    <w:rsid w:val="00623614"/>
    <w:rsid w:val="00626454"/>
    <w:rsid w:val="006276CA"/>
    <w:rsid w:val="00627D99"/>
    <w:rsid w:val="00632299"/>
    <w:rsid w:val="00636534"/>
    <w:rsid w:val="00637E3C"/>
    <w:rsid w:val="006475B7"/>
    <w:rsid w:val="00651F9D"/>
    <w:rsid w:val="00655279"/>
    <w:rsid w:val="00655C72"/>
    <w:rsid w:val="006668C9"/>
    <w:rsid w:val="00667A5F"/>
    <w:rsid w:val="0067014E"/>
    <w:rsid w:val="00671B23"/>
    <w:rsid w:val="00680395"/>
    <w:rsid w:val="00681C72"/>
    <w:rsid w:val="00687909"/>
    <w:rsid w:val="0069036F"/>
    <w:rsid w:val="00691ACC"/>
    <w:rsid w:val="00695E27"/>
    <w:rsid w:val="006A1BE2"/>
    <w:rsid w:val="006A2948"/>
    <w:rsid w:val="006A3A11"/>
    <w:rsid w:val="006A760A"/>
    <w:rsid w:val="006B05E9"/>
    <w:rsid w:val="006B2EB1"/>
    <w:rsid w:val="006B37AC"/>
    <w:rsid w:val="006C0260"/>
    <w:rsid w:val="006C0706"/>
    <w:rsid w:val="006C6B7C"/>
    <w:rsid w:val="006C7D0A"/>
    <w:rsid w:val="006D0F64"/>
    <w:rsid w:val="006D43DF"/>
    <w:rsid w:val="006D48C3"/>
    <w:rsid w:val="006D54CA"/>
    <w:rsid w:val="006D7422"/>
    <w:rsid w:val="006E5E45"/>
    <w:rsid w:val="006F02A1"/>
    <w:rsid w:val="006F118D"/>
    <w:rsid w:val="006F595F"/>
    <w:rsid w:val="006F79CD"/>
    <w:rsid w:val="006F7A27"/>
    <w:rsid w:val="006F7EF7"/>
    <w:rsid w:val="00700296"/>
    <w:rsid w:val="00701916"/>
    <w:rsid w:val="007055EF"/>
    <w:rsid w:val="0070753A"/>
    <w:rsid w:val="007103F0"/>
    <w:rsid w:val="00713403"/>
    <w:rsid w:val="007164A8"/>
    <w:rsid w:val="007200CC"/>
    <w:rsid w:val="00722FC7"/>
    <w:rsid w:val="00732C6C"/>
    <w:rsid w:val="00745A08"/>
    <w:rsid w:val="007528B4"/>
    <w:rsid w:val="0075627B"/>
    <w:rsid w:val="007566EF"/>
    <w:rsid w:val="00761769"/>
    <w:rsid w:val="00762BDD"/>
    <w:rsid w:val="00762FAB"/>
    <w:rsid w:val="007659DC"/>
    <w:rsid w:val="0079074A"/>
    <w:rsid w:val="00791C0B"/>
    <w:rsid w:val="007A0C25"/>
    <w:rsid w:val="007B0BC3"/>
    <w:rsid w:val="007B174C"/>
    <w:rsid w:val="007C1269"/>
    <w:rsid w:val="007D0C58"/>
    <w:rsid w:val="007D0F9F"/>
    <w:rsid w:val="007D3A76"/>
    <w:rsid w:val="007E0E08"/>
    <w:rsid w:val="007E1B8B"/>
    <w:rsid w:val="007E7305"/>
    <w:rsid w:val="007F2690"/>
    <w:rsid w:val="007F30FF"/>
    <w:rsid w:val="007F5377"/>
    <w:rsid w:val="0081501A"/>
    <w:rsid w:val="00816372"/>
    <w:rsid w:val="00821200"/>
    <w:rsid w:val="0082603C"/>
    <w:rsid w:val="008308A0"/>
    <w:rsid w:val="00832A7A"/>
    <w:rsid w:val="00832DF4"/>
    <w:rsid w:val="0083598E"/>
    <w:rsid w:val="008364B8"/>
    <w:rsid w:val="00847976"/>
    <w:rsid w:val="00850534"/>
    <w:rsid w:val="008566F8"/>
    <w:rsid w:val="0086525E"/>
    <w:rsid w:val="00870E0F"/>
    <w:rsid w:val="00884D0B"/>
    <w:rsid w:val="008A4106"/>
    <w:rsid w:val="008B16F9"/>
    <w:rsid w:val="008D04EC"/>
    <w:rsid w:val="008D12D2"/>
    <w:rsid w:val="008D5714"/>
    <w:rsid w:val="008D7D56"/>
    <w:rsid w:val="008E0CD4"/>
    <w:rsid w:val="008E2502"/>
    <w:rsid w:val="008E3261"/>
    <w:rsid w:val="008F0D1B"/>
    <w:rsid w:val="008F2422"/>
    <w:rsid w:val="008F6906"/>
    <w:rsid w:val="009037BF"/>
    <w:rsid w:val="00921A66"/>
    <w:rsid w:val="00922621"/>
    <w:rsid w:val="00924823"/>
    <w:rsid w:val="00925F65"/>
    <w:rsid w:val="00926C68"/>
    <w:rsid w:val="009276FE"/>
    <w:rsid w:val="009366D6"/>
    <w:rsid w:val="00951321"/>
    <w:rsid w:val="00952F1C"/>
    <w:rsid w:val="009539BF"/>
    <w:rsid w:val="00954AF6"/>
    <w:rsid w:val="00957483"/>
    <w:rsid w:val="009579D6"/>
    <w:rsid w:val="00960052"/>
    <w:rsid w:val="009606A6"/>
    <w:rsid w:val="00960EEF"/>
    <w:rsid w:val="00967C0B"/>
    <w:rsid w:val="009702A2"/>
    <w:rsid w:val="00970591"/>
    <w:rsid w:val="00973E16"/>
    <w:rsid w:val="00973FEE"/>
    <w:rsid w:val="0097463B"/>
    <w:rsid w:val="009835CF"/>
    <w:rsid w:val="00983F51"/>
    <w:rsid w:val="00987AA9"/>
    <w:rsid w:val="00996247"/>
    <w:rsid w:val="00996C86"/>
    <w:rsid w:val="009A283E"/>
    <w:rsid w:val="009A2E9F"/>
    <w:rsid w:val="009A4FA8"/>
    <w:rsid w:val="009B56B9"/>
    <w:rsid w:val="009B5E46"/>
    <w:rsid w:val="009D4DDD"/>
    <w:rsid w:val="009D55E1"/>
    <w:rsid w:val="009E2B29"/>
    <w:rsid w:val="009E37AF"/>
    <w:rsid w:val="009E43E9"/>
    <w:rsid w:val="009E5655"/>
    <w:rsid w:val="009F2647"/>
    <w:rsid w:val="009F3876"/>
    <w:rsid w:val="009F4517"/>
    <w:rsid w:val="009F4F6B"/>
    <w:rsid w:val="009F6F4B"/>
    <w:rsid w:val="00A00847"/>
    <w:rsid w:val="00A00A31"/>
    <w:rsid w:val="00A02B95"/>
    <w:rsid w:val="00A037A1"/>
    <w:rsid w:val="00A04663"/>
    <w:rsid w:val="00A04F27"/>
    <w:rsid w:val="00A1084A"/>
    <w:rsid w:val="00A23B3B"/>
    <w:rsid w:val="00A24583"/>
    <w:rsid w:val="00A26273"/>
    <w:rsid w:val="00A26834"/>
    <w:rsid w:val="00A3317B"/>
    <w:rsid w:val="00A33C3D"/>
    <w:rsid w:val="00A346EC"/>
    <w:rsid w:val="00A36987"/>
    <w:rsid w:val="00A40111"/>
    <w:rsid w:val="00A515E9"/>
    <w:rsid w:val="00A51B4A"/>
    <w:rsid w:val="00A6281B"/>
    <w:rsid w:val="00A66EEC"/>
    <w:rsid w:val="00A71D9C"/>
    <w:rsid w:val="00A816B7"/>
    <w:rsid w:val="00A8207C"/>
    <w:rsid w:val="00A8536D"/>
    <w:rsid w:val="00A86EBC"/>
    <w:rsid w:val="00A8771E"/>
    <w:rsid w:val="00A9129C"/>
    <w:rsid w:val="00A96D78"/>
    <w:rsid w:val="00AA1614"/>
    <w:rsid w:val="00AA7545"/>
    <w:rsid w:val="00AB1169"/>
    <w:rsid w:val="00AB3808"/>
    <w:rsid w:val="00AB50E6"/>
    <w:rsid w:val="00AB6959"/>
    <w:rsid w:val="00AC1846"/>
    <w:rsid w:val="00AC5DC3"/>
    <w:rsid w:val="00AC6E23"/>
    <w:rsid w:val="00AC74DC"/>
    <w:rsid w:val="00AD20BE"/>
    <w:rsid w:val="00AD6BEA"/>
    <w:rsid w:val="00AE0FAE"/>
    <w:rsid w:val="00AE25C7"/>
    <w:rsid w:val="00AF5605"/>
    <w:rsid w:val="00B03D71"/>
    <w:rsid w:val="00B253DE"/>
    <w:rsid w:val="00B31746"/>
    <w:rsid w:val="00B34167"/>
    <w:rsid w:val="00B34639"/>
    <w:rsid w:val="00B34D5B"/>
    <w:rsid w:val="00B35B64"/>
    <w:rsid w:val="00B41FCC"/>
    <w:rsid w:val="00B454A1"/>
    <w:rsid w:val="00B537C9"/>
    <w:rsid w:val="00B5499A"/>
    <w:rsid w:val="00B54F43"/>
    <w:rsid w:val="00B77353"/>
    <w:rsid w:val="00B814BB"/>
    <w:rsid w:val="00B90577"/>
    <w:rsid w:val="00B941D7"/>
    <w:rsid w:val="00B94CE2"/>
    <w:rsid w:val="00BA044D"/>
    <w:rsid w:val="00BA587F"/>
    <w:rsid w:val="00BA6828"/>
    <w:rsid w:val="00BA6B01"/>
    <w:rsid w:val="00BB33D5"/>
    <w:rsid w:val="00BB5D81"/>
    <w:rsid w:val="00BB7505"/>
    <w:rsid w:val="00BC1C94"/>
    <w:rsid w:val="00BC2B86"/>
    <w:rsid w:val="00BD285E"/>
    <w:rsid w:val="00BD55C8"/>
    <w:rsid w:val="00BE05A3"/>
    <w:rsid w:val="00BE2C3B"/>
    <w:rsid w:val="00BF43EE"/>
    <w:rsid w:val="00C10295"/>
    <w:rsid w:val="00C1135A"/>
    <w:rsid w:val="00C12BF9"/>
    <w:rsid w:val="00C24EDE"/>
    <w:rsid w:val="00C25F44"/>
    <w:rsid w:val="00C26C9D"/>
    <w:rsid w:val="00C30ADE"/>
    <w:rsid w:val="00C34E54"/>
    <w:rsid w:val="00C45FF4"/>
    <w:rsid w:val="00C52A8D"/>
    <w:rsid w:val="00C6140B"/>
    <w:rsid w:val="00C6489D"/>
    <w:rsid w:val="00C66769"/>
    <w:rsid w:val="00C66779"/>
    <w:rsid w:val="00C721C5"/>
    <w:rsid w:val="00C74494"/>
    <w:rsid w:val="00C82EBF"/>
    <w:rsid w:val="00C836B0"/>
    <w:rsid w:val="00C8748D"/>
    <w:rsid w:val="00C93B2C"/>
    <w:rsid w:val="00C93FEC"/>
    <w:rsid w:val="00CA0D5E"/>
    <w:rsid w:val="00CA186C"/>
    <w:rsid w:val="00CA4395"/>
    <w:rsid w:val="00CB0E91"/>
    <w:rsid w:val="00CB54C4"/>
    <w:rsid w:val="00CB6B32"/>
    <w:rsid w:val="00CC7591"/>
    <w:rsid w:val="00CC7923"/>
    <w:rsid w:val="00CD03F7"/>
    <w:rsid w:val="00CD0A7D"/>
    <w:rsid w:val="00CD54D5"/>
    <w:rsid w:val="00CF1F71"/>
    <w:rsid w:val="00CF2936"/>
    <w:rsid w:val="00CF3DF0"/>
    <w:rsid w:val="00D00706"/>
    <w:rsid w:val="00D05513"/>
    <w:rsid w:val="00D06EBA"/>
    <w:rsid w:val="00D07767"/>
    <w:rsid w:val="00D10F1D"/>
    <w:rsid w:val="00D17D65"/>
    <w:rsid w:val="00D215C9"/>
    <w:rsid w:val="00D22E28"/>
    <w:rsid w:val="00D25C67"/>
    <w:rsid w:val="00D303D7"/>
    <w:rsid w:val="00D37ED0"/>
    <w:rsid w:val="00D404D4"/>
    <w:rsid w:val="00D413C2"/>
    <w:rsid w:val="00D42B57"/>
    <w:rsid w:val="00D42FA1"/>
    <w:rsid w:val="00D47A86"/>
    <w:rsid w:val="00D5237A"/>
    <w:rsid w:val="00D55BC2"/>
    <w:rsid w:val="00D56AAF"/>
    <w:rsid w:val="00D57ED5"/>
    <w:rsid w:val="00D60824"/>
    <w:rsid w:val="00D71F14"/>
    <w:rsid w:val="00D75DC2"/>
    <w:rsid w:val="00D765A7"/>
    <w:rsid w:val="00D77A75"/>
    <w:rsid w:val="00D77C9E"/>
    <w:rsid w:val="00D819BB"/>
    <w:rsid w:val="00D84F5F"/>
    <w:rsid w:val="00D86151"/>
    <w:rsid w:val="00D87132"/>
    <w:rsid w:val="00D87E20"/>
    <w:rsid w:val="00D96ADE"/>
    <w:rsid w:val="00D96DAE"/>
    <w:rsid w:val="00DA729F"/>
    <w:rsid w:val="00DB14E8"/>
    <w:rsid w:val="00DB3667"/>
    <w:rsid w:val="00DB692E"/>
    <w:rsid w:val="00DC472A"/>
    <w:rsid w:val="00DE1AE0"/>
    <w:rsid w:val="00DE5297"/>
    <w:rsid w:val="00DE6A16"/>
    <w:rsid w:val="00DF0B22"/>
    <w:rsid w:val="00DF1400"/>
    <w:rsid w:val="00DF317A"/>
    <w:rsid w:val="00DF5195"/>
    <w:rsid w:val="00E12926"/>
    <w:rsid w:val="00E14E08"/>
    <w:rsid w:val="00E17236"/>
    <w:rsid w:val="00E23249"/>
    <w:rsid w:val="00E25EFD"/>
    <w:rsid w:val="00E35140"/>
    <w:rsid w:val="00E35D6B"/>
    <w:rsid w:val="00E37EC8"/>
    <w:rsid w:val="00E413F5"/>
    <w:rsid w:val="00E43B27"/>
    <w:rsid w:val="00E45258"/>
    <w:rsid w:val="00E466C5"/>
    <w:rsid w:val="00E507CC"/>
    <w:rsid w:val="00E6241B"/>
    <w:rsid w:val="00E65E66"/>
    <w:rsid w:val="00E76E51"/>
    <w:rsid w:val="00E80835"/>
    <w:rsid w:val="00E90B1D"/>
    <w:rsid w:val="00EA515E"/>
    <w:rsid w:val="00EA547C"/>
    <w:rsid w:val="00EB414F"/>
    <w:rsid w:val="00EB6E27"/>
    <w:rsid w:val="00EC09BA"/>
    <w:rsid w:val="00EC444F"/>
    <w:rsid w:val="00ED1E89"/>
    <w:rsid w:val="00EE1BCA"/>
    <w:rsid w:val="00EF25B4"/>
    <w:rsid w:val="00EF6BEB"/>
    <w:rsid w:val="00EF7DF4"/>
    <w:rsid w:val="00F005DF"/>
    <w:rsid w:val="00F13371"/>
    <w:rsid w:val="00F15E4C"/>
    <w:rsid w:val="00F22541"/>
    <w:rsid w:val="00F31203"/>
    <w:rsid w:val="00F32047"/>
    <w:rsid w:val="00F35989"/>
    <w:rsid w:val="00F36130"/>
    <w:rsid w:val="00F41F4F"/>
    <w:rsid w:val="00F42F76"/>
    <w:rsid w:val="00F50832"/>
    <w:rsid w:val="00F50BF7"/>
    <w:rsid w:val="00F55A36"/>
    <w:rsid w:val="00F55CAD"/>
    <w:rsid w:val="00F603D7"/>
    <w:rsid w:val="00F6475F"/>
    <w:rsid w:val="00F65729"/>
    <w:rsid w:val="00F7333F"/>
    <w:rsid w:val="00F74A78"/>
    <w:rsid w:val="00F8019B"/>
    <w:rsid w:val="00F86E78"/>
    <w:rsid w:val="00F870B1"/>
    <w:rsid w:val="00FA0D96"/>
    <w:rsid w:val="00FA1371"/>
    <w:rsid w:val="00FC1DB9"/>
    <w:rsid w:val="00FC2949"/>
    <w:rsid w:val="00FC3046"/>
    <w:rsid w:val="00FC6800"/>
    <w:rsid w:val="00FD41E3"/>
    <w:rsid w:val="00FD54F8"/>
    <w:rsid w:val="00FD647B"/>
    <w:rsid w:val="00FE0DE2"/>
    <w:rsid w:val="00FE442B"/>
    <w:rsid w:val="00FF09DD"/>
    <w:rsid w:val="00FF1030"/>
    <w:rsid w:val="00FF1DCA"/>
    <w:rsid w:val="00FF4560"/>
    <w:rsid w:val="00FF67E2"/>
    <w:rsid w:val="00FF6C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85D9C"/>
  <w15:chartTrackingRefBased/>
  <w15:docId w15:val="{E422DA7D-E102-47B8-89F8-866139B64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宋体" w:eastAsia="宋体" w:hAnsi="宋体" w:cs="宋体"/>
        <w:color w:val="000000" w:themeColor="text1"/>
        <w:kern w:val="2"/>
        <w:sz w:val="21"/>
        <w:szCs w:val="21"/>
        <w:lang w:val="en-US" w:eastAsia="zh-CN"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43EE"/>
    <w:rPr>
      <w:rFonts w:ascii="Times New Roman" w:hAnsi="Times New Roman"/>
    </w:rPr>
  </w:style>
  <w:style w:type="paragraph" w:styleId="1">
    <w:name w:val="heading 1"/>
    <w:basedOn w:val="a"/>
    <w:next w:val="a"/>
    <w:link w:val="10"/>
    <w:uiPriority w:val="9"/>
    <w:qFormat/>
    <w:rsid w:val="004F0C56"/>
    <w:pPr>
      <w:keepNext/>
      <w:keepLines/>
      <w:numPr>
        <w:numId w:val="6"/>
      </w:numPr>
      <w:snapToGrid w:val="0"/>
      <w:spacing w:before="340" w:after="330"/>
      <w:outlineLvl w:val="0"/>
    </w:pPr>
    <w:rPr>
      <w:b/>
      <w:bCs/>
      <w:kern w:val="44"/>
      <w:sz w:val="28"/>
      <w:szCs w:val="44"/>
    </w:rPr>
  </w:style>
  <w:style w:type="paragraph" w:styleId="2">
    <w:name w:val="heading 2"/>
    <w:basedOn w:val="a"/>
    <w:next w:val="a"/>
    <w:link w:val="20"/>
    <w:uiPriority w:val="9"/>
    <w:unhideWhenUsed/>
    <w:qFormat/>
    <w:rsid w:val="004F0C56"/>
    <w:pPr>
      <w:keepNext/>
      <w:keepLines/>
      <w:numPr>
        <w:ilvl w:val="1"/>
        <w:numId w:val="6"/>
      </w:numPr>
      <w:spacing w:before="260" w:after="260"/>
      <w:outlineLvl w:val="1"/>
    </w:pPr>
    <w:rPr>
      <w:rFonts w:asciiTheme="majorHAnsi" w:hAnsiTheme="majorHAnsi" w:cstheme="majorBidi"/>
      <w:b/>
      <w:bCs/>
      <w:sz w:val="24"/>
      <w:szCs w:val="32"/>
    </w:rPr>
  </w:style>
  <w:style w:type="paragraph" w:styleId="3">
    <w:name w:val="heading 3"/>
    <w:basedOn w:val="a"/>
    <w:next w:val="a"/>
    <w:link w:val="30"/>
    <w:uiPriority w:val="9"/>
    <w:unhideWhenUsed/>
    <w:qFormat/>
    <w:rsid w:val="00052951"/>
    <w:pPr>
      <w:numPr>
        <w:ilvl w:val="2"/>
        <w:numId w:val="7"/>
      </w:numPr>
      <w:spacing w:before="260" w:after="26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F0C56"/>
    <w:rPr>
      <w:b/>
      <w:bCs/>
      <w:kern w:val="44"/>
      <w:sz w:val="28"/>
      <w:szCs w:val="44"/>
    </w:rPr>
  </w:style>
  <w:style w:type="character" w:customStyle="1" w:styleId="20">
    <w:name w:val="标题 2 字符"/>
    <w:basedOn w:val="a0"/>
    <w:link w:val="2"/>
    <w:uiPriority w:val="9"/>
    <w:rsid w:val="004F0C56"/>
    <w:rPr>
      <w:rFonts w:asciiTheme="majorHAnsi" w:hAnsiTheme="majorHAnsi" w:cstheme="majorBidi"/>
      <w:b/>
      <w:bCs/>
      <w:sz w:val="24"/>
      <w:szCs w:val="32"/>
    </w:rPr>
  </w:style>
  <w:style w:type="character" w:customStyle="1" w:styleId="30">
    <w:name w:val="标题 3 字符"/>
    <w:basedOn w:val="a0"/>
    <w:link w:val="3"/>
    <w:uiPriority w:val="9"/>
    <w:rsid w:val="00052951"/>
    <w:rPr>
      <w:b/>
      <w:bCs/>
      <w:szCs w:val="32"/>
    </w:rPr>
  </w:style>
  <w:style w:type="paragraph" w:customStyle="1" w:styleId="a3">
    <w:name w:val="公式"/>
    <w:basedOn w:val="a"/>
    <w:next w:val="a"/>
    <w:link w:val="a4"/>
    <w:qFormat/>
    <w:rsid w:val="006F595F"/>
    <w:pPr>
      <w:tabs>
        <w:tab w:val="center" w:pos="4200"/>
        <w:tab w:val="center" w:pos="7980"/>
      </w:tabs>
      <w:spacing w:afterLines="50" w:after="50"/>
      <w:ind w:firstLineChars="200" w:firstLine="200"/>
    </w:pPr>
  </w:style>
  <w:style w:type="character" w:customStyle="1" w:styleId="a4">
    <w:name w:val="公式 字符"/>
    <w:basedOn w:val="a0"/>
    <w:link w:val="a3"/>
    <w:rsid w:val="006F595F"/>
    <w:rPr>
      <w:rFonts w:ascii="Times New Roman" w:hAnsi="Times New Roman"/>
    </w:rPr>
  </w:style>
  <w:style w:type="paragraph" w:styleId="a5">
    <w:name w:val="Title"/>
    <w:basedOn w:val="a"/>
    <w:next w:val="a"/>
    <w:link w:val="a6"/>
    <w:uiPriority w:val="10"/>
    <w:qFormat/>
    <w:rsid w:val="00157B5B"/>
    <w:pPr>
      <w:spacing w:before="240" w:after="60"/>
      <w:jc w:val="center"/>
      <w:outlineLvl w:val="0"/>
    </w:pPr>
    <w:rPr>
      <w:rFonts w:asciiTheme="majorHAnsi" w:hAnsiTheme="majorHAnsi" w:cstheme="majorBidi"/>
      <w:b/>
      <w:bCs/>
      <w:sz w:val="32"/>
      <w:szCs w:val="32"/>
    </w:rPr>
  </w:style>
  <w:style w:type="character" w:customStyle="1" w:styleId="a6">
    <w:name w:val="标题 字符"/>
    <w:basedOn w:val="a0"/>
    <w:link w:val="a5"/>
    <w:uiPriority w:val="10"/>
    <w:rsid w:val="00157B5B"/>
    <w:rPr>
      <w:rFonts w:asciiTheme="majorHAnsi" w:hAnsiTheme="majorHAnsi" w:cstheme="majorBidi"/>
      <w:b/>
      <w:bCs/>
      <w:sz w:val="32"/>
      <w:szCs w:val="32"/>
    </w:rPr>
  </w:style>
  <w:style w:type="paragraph" w:styleId="a7">
    <w:name w:val="List Paragraph"/>
    <w:basedOn w:val="a"/>
    <w:uiPriority w:val="34"/>
    <w:qFormat/>
    <w:rsid w:val="007566EF"/>
    <w:pPr>
      <w:ind w:firstLineChars="200" w:firstLine="420"/>
    </w:pPr>
  </w:style>
  <w:style w:type="paragraph" w:styleId="a8">
    <w:name w:val="Bibliography"/>
    <w:basedOn w:val="a"/>
    <w:next w:val="a"/>
    <w:uiPriority w:val="37"/>
    <w:unhideWhenUsed/>
    <w:rsid w:val="006D48C3"/>
  </w:style>
  <w:style w:type="paragraph" w:styleId="a9">
    <w:name w:val="Revision"/>
    <w:hidden/>
    <w:uiPriority w:val="99"/>
    <w:semiHidden/>
    <w:rsid w:val="00170FFE"/>
    <w:pPr>
      <w:jc w:val="left"/>
    </w:pPr>
    <w:rPr>
      <w:rFonts w:ascii="Times New Roman" w:hAnsi="Times New Roman"/>
    </w:rPr>
  </w:style>
  <w:style w:type="character" w:styleId="aa">
    <w:name w:val="annotation reference"/>
    <w:basedOn w:val="a0"/>
    <w:uiPriority w:val="99"/>
    <w:semiHidden/>
    <w:unhideWhenUsed/>
    <w:rsid w:val="00561D7B"/>
    <w:rPr>
      <w:sz w:val="21"/>
      <w:szCs w:val="21"/>
    </w:rPr>
  </w:style>
  <w:style w:type="paragraph" w:styleId="ab">
    <w:name w:val="annotation text"/>
    <w:basedOn w:val="a"/>
    <w:link w:val="ac"/>
    <w:uiPriority w:val="99"/>
    <w:unhideWhenUsed/>
    <w:rsid w:val="00561D7B"/>
    <w:pPr>
      <w:jc w:val="left"/>
    </w:pPr>
  </w:style>
  <w:style w:type="character" w:customStyle="1" w:styleId="ac">
    <w:name w:val="批注文字 字符"/>
    <w:basedOn w:val="a0"/>
    <w:link w:val="ab"/>
    <w:uiPriority w:val="99"/>
    <w:rsid w:val="00561D7B"/>
    <w:rPr>
      <w:rFonts w:ascii="Times New Roman" w:hAnsi="Times New Roman"/>
    </w:rPr>
  </w:style>
  <w:style w:type="paragraph" w:styleId="ad">
    <w:name w:val="annotation subject"/>
    <w:basedOn w:val="ab"/>
    <w:next w:val="ab"/>
    <w:link w:val="ae"/>
    <w:uiPriority w:val="99"/>
    <w:semiHidden/>
    <w:unhideWhenUsed/>
    <w:rsid w:val="00561D7B"/>
    <w:rPr>
      <w:b/>
      <w:bCs/>
    </w:rPr>
  </w:style>
  <w:style w:type="character" w:customStyle="1" w:styleId="ae">
    <w:name w:val="批注主题 字符"/>
    <w:basedOn w:val="ac"/>
    <w:link w:val="ad"/>
    <w:uiPriority w:val="99"/>
    <w:semiHidden/>
    <w:rsid w:val="00561D7B"/>
    <w:rPr>
      <w:rFonts w:ascii="Times New Roman" w:hAnsi="Times New Roman"/>
      <w:b/>
      <w:bCs/>
    </w:rPr>
  </w:style>
  <w:style w:type="paragraph" w:styleId="af">
    <w:name w:val="caption"/>
    <w:basedOn w:val="a"/>
    <w:next w:val="a"/>
    <w:link w:val="af0"/>
    <w:uiPriority w:val="35"/>
    <w:unhideWhenUsed/>
    <w:qFormat/>
    <w:rsid w:val="009E5655"/>
    <w:rPr>
      <w:rFonts w:asciiTheme="majorHAnsi" w:eastAsia="黑体" w:hAnsiTheme="majorHAnsi" w:cstheme="majorBidi"/>
      <w:sz w:val="20"/>
      <w:szCs w:val="20"/>
    </w:rPr>
  </w:style>
  <w:style w:type="character" w:styleId="af1">
    <w:name w:val="Placeholder Text"/>
    <w:basedOn w:val="a0"/>
    <w:uiPriority w:val="99"/>
    <w:semiHidden/>
    <w:rsid w:val="00636534"/>
    <w:rPr>
      <w:color w:val="666666"/>
    </w:rPr>
  </w:style>
  <w:style w:type="paragraph" w:customStyle="1" w:styleId="af2">
    <w:name w:val="图"/>
    <w:basedOn w:val="af"/>
    <w:link w:val="af3"/>
    <w:qFormat/>
    <w:rsid w:val="006276CA"/>
    <w:pPr>
      <w:jc w:val="center"/>
    </w:pPr>
    <w:rPr>
      <w:rFonts w:eastAsia="宋体"/>
      <w:sz w:val="18"/>
    </w:rPr>
  </w:style>
  <w:style w:type="character" w:customStyle="1" w:styleId="af0">
    <w:name w:val="题注 字符"/>
    <w:basedOn w:val="a0"/>
    <w:link w:val="af"/>
    <w:uiPriority w:val="35"/>
    <w:rsid w:val="006276CA"/>
    <w:rPr>
      <w:rFonts w:asciiTheme="majorHAnsi" w:eastAsia="黑体" w:hAnsiTheme="majorHAnsi" w:cstheme="majorBidi"/>
      <w:sz w:val="20"/>
      <w:szCs w:val="20"/>
    </w:rPr>
  </w:style>
  <w:style w:type="character" w:customStyle="1" w:styleId="af3">
    <w:name w:val="图 字符"/>
    <w:basedOn w:val="af0"/>
    <w:link w:val="af2"/>
    <w:rsid w:val="006276CA"/>
    <w:rPr>
      <w:rFonts w:asciiTheme="majorHAnsi" w:eastAsia="黑体" w:hAnsiTheme="majorHAnsi" w:cstheme="majorBidi"/>
      <w:sz w:val="18"/>
      <w:szCs w:val="20"/>
    </w:rPr>
  </w:style>
  <w:style w:type="table" w:styleId="af4">
    <w:name w:val="Table Grid"/>
    <w:basedOn w:val="a1"/>
    <w:uiPriority w:val="39"/>
    <w:rsid w:val="005043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955055">
      <w:bodyDiv w:val="1"/>
      <w:marLeft w:val="0"/>
      <w:marRight w:val="0"/>
      <w:marTop w:val="0"/>
      <w:marBottom w:val="0"/>
      <w:divBdr>
        <w:top w:val="none" w:sz="0" w:space="0" w:color="auto"/>
        <w:left w:val="none" w:sz="0" w:space="0" w:color="auto"/>
        <w:bottom w:val="none" w:sz="0" w:space="0" w:color="auto"/>
        <w:right w:val="none" w:sz="0" w:space="0" w:color="auto"/>
      </w:divBdr>
    </w:div>
    <w:div w:id="720324640">
      <w:bodyDiv w:val="1"/>
      <w:marLeft w:val="0"/>
      <w:marRight w:val="0"/>
      <w:marTop w:val="0"/>
      <w:marBottom w:val="0"/>
      <w:divBdr>
        <w:top w:val="none" w:sz="0" w:space="0" w:color="auto"/>
        <w:left w:val="none" w:sz="0" w:space="0" w:color="auto"/>
        <w:bottom w:val="none" w:sz="0" w:space="0" w:color="auto"/>
        <w:right w:val="none" w:sz="0" w:space="0" w:color="auto"/>
      </w:divBdr>
      <w:divsChild>
        <w:div w:id="1595431219">
          <w:marLeft w:val="0"/>
          <w:marRight w:val="0"/>
          <w:marTop w:val="0"/>
          <w:marBottom w:val="0"/>
          <w:divBdr>
            <w:top w:val="none" w:sz="0" w:space="0" w:color="auto"/>
            <w:left w:val="none" w:sz="0" w:space="0" w:color="auto"/>
            <w:bottom w:val="none" w:sz="0" w:space="0" w:color="auto"/>
            <w:right w:val="none" w:sz="0" w:space="0" w:color="auto"/>
          </w:divBdr>
          <w:divsChild>
            <w:div w:id="1252814681">
              <w:marLeft w:val="0"/>
              <w:marRight w:val="0"/>
              <w:marTop w:val="0"/>
              <w:marBottom w:val="0"/>
              <w:divBdr>
                <w:top w:val="none" w:sz="0" w:space="0" w:color="auto"/>
                <w:left w:val="none" w:sz="0" w:space="0" w:color="auto"/>
                <w:bottom w:val="none" w:sz="0" w:space="0" w:color="auto"/>
                <w:right w:val="none" w:sz="0" w:space="0" w:color="auto"/>
              </w:divBdr>
              <w:divsChild>
                <w:div w:id="396440148">
                  <w:marLeft w:val="0"/>
                  <w:marRight w:val="0"/>
                  <w:marTop w:val="0"/>
                  <w:marBottom w:val="0"/>
                  <w:divBdr>
                    <w:top w:val="none" w:sz="0" w:space="0" w:color="auto"/>
                    <w:left w:val="none" w:sz="0" w:space="0" w:color="auto"/>
                    <w:bottom w:val="none" w:sz="0" w:space="0" w:color="auto"/>
                    <w:right w:val="none" w:sz="0" w:space="0" w:color="auto"/>
                  </w:divBdr>
                  <w:divsChild>
                    <w:div w:id="588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822866">
      <w:bodyDiv w:val="1"/>
      <w:marLeft w:val="0"/>
      <w:marRight w:val="0"/>
      <w:marTop w:val="0"/>
      <w:marBottom w:val="0"/>
      <w:divBdr>
        <w:top w:val="none" w:sz="0" w:space="0" w:color="auto"/>
        <w:left w:val="none" w:sz="0" w:space="0" w:color="auto"/>
        <w:bottom w:val="none" w:sz="0" w:space="0" w:color="auto"/>
        <w:right w:val="none" w:sz="0" w:space="0" w:color="auto"/>
      </w:divBdr>
    </w:div>
    <w:div w:id="1182821488">
      <w:bodyDiv w:val="1"/>
      <w:marLeft w:val="0"/>
      <w:marRight w:val="0"/>
      <w:marTop w:val="0"/>
      <w:marBottom w:val="0"/>
      <w:divBdr>
        <w:top w:val="none" w:sz="0" w:space="0" w:color="auto"/>
        <w:left w:val="none" w:sz="0" w:space="0" w:color="auto"/>
        <w:bottom w:val="none" w:sz="0" w:space="0" w:color="auto"/>
        <w:right w:val="none" w:sz="0" w:space="0" w:color="auto"/>
      </w:divBdr>
    </w:div>
    <w:div w:id="1301113362">
      <w:bodyDiv w:val="1"/>
      <w:marLeft w:val="0"/>
      <w:marRight w:val="0"/>
      <w:marTop w:val="0"/>
      <w:marBottom w:val="0"/>
      <w:divBdr>
        <w:top w:val="none" w:sz="0" w:space="0" w:color="auto"/>
        <w:left w:val="none" w:sz="0" w:space="0" w:color="auto"/>
        <w:bottom w:val="none" w:sz="0" w:space="0" w:color="auto"/>
        <w:right w:val="none" w:sz="0" w:space="0" w:color="auto"/>
      </w:divBdr>
    </w:div>
    <w:div w:id="1591037019">
      <w:bodyDiv w:val="1"/>
      <w:marLeft w:val="0"/>
      <w:marRight w:val="0"/>
      <w:marTop w:val="0"/>
      <w:marBottom w:val="0"/>
      <w:divBdr>
        <w:top w:val="none" w:sz="0" w:space="0" w:color="auto"/>
        <w:left w:val="none" w:sz="0" w:space="0" w:color="auto"/>
        <w:bottom w:val="none" w:sz="0" w:space="0" w:color="auto"/>
        <w:right w:val="none" w:sz="0" w:space="0" w:color="auto"/>
      </w:divBdr>
    </w:div>
    <w:div w:id="1723752044">
      <w:bodyDiv w:val="1"/>
      <w:marLeft w:val="0"/>
      <w:marRight w:val="0"/>
      <w:marTop w:val="0"/>
      <w:marBottom w:val="0"/>
      <w:divBdr>
        <w:top w:val="none" w:sz="0" w:space="0" w:color="auto"/>
        <w:left w:val="none" w:sz="0" w:space="0" w:color="auto"/>
        <w:bottom w:val="none" w:sz="0" w:space="0" w:color="auto"/>
        <w:right w:val="none" w:sz="0" w:space="0" w:color="auto"/>
      </w:divBdr>
    </w:div>
    <w:div w:id="1767842752">
      <w:bodyDiv w:val="1"/>
      <w:marLeft w:val="0"/>
      <w:marRight w:val="0"/>
      <w:marTop w:val="0"/>
      <w:marBottom w:val="0"/>
      <w:divBdr>
        <w:top w:val="none" w:sz="0" w:space="0" w:color="auto"/>
        <w:left w:val="none" w:sz="0" w:space="0" w:color="auto"/>
        <w:bottom w:val="none" w:sz="0" w:space="0" w:color="auto"/>
        <w:right w:val="none" w:sz="0" w:space="0" w:color="auto"/>
      </w:divBdr>
    </w:div>
    <w:div w:id="188876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sv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sv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768A1-566D-4B59-AC10-D111EDD41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5710</TotalTime>
  <Pages>12</Pages>
  <Words>14287</Words>
  <Characters>81438</Characters>
  <Application>Microsoft Office Word</Application>
  <DocSecurity>0</DocSecurity>
  <Lines>678</Lines>
  <Paragraphs>191</Paragraphs>
  <ScaleCrop>false</ScaleCrop>
  <Company/>
  <LinksUpToDate>false</LinksUpToDate>
  <CharactersWithSpaces>95534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Xiaotong Zhou</dc:creator>
  <cp:keywords/>
  <dc:description/>
  <cp:lastModifiedBy>Xiaotong Zhou</cp:lastModifiedBy>
  <cp:revision>613</cp:revision>
  <cp:lastPrinted>2024-08-28T13:35:00Z</cp:lastPrinted>
  <dcterms:created xsi:type="dcterms:W3CDTF">2024-08-26T08:43:00Z</dcterms:created>
  <dcterms:modified xsi:type="dcterms:W3CDTF">2024-08-30T11:48:00Z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id="vGEzjtCe"/&gt;&lt;style id="http://www.zotero.org/styles/chinese-gb7714-2005-numeric" hasBibliography="1" bibliographyStyleHasBeenSet="1"/&gt;&lt;prefs&gt;&lt;pref name="fieldType" value="Field"/&gt;&lt;/prefs&gt;&lt;/data&gt;</vt:lpwstr>
  </property>
</Properties>
</file>